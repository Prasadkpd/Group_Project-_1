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57A93118" w:rsidR="003A2128" w:rsidRPr="00F973B3" w:rsidRDefault="00344D1D">
      <w:pPr>
        <w:rPr>
          <w:rFonts w:ascii="Times New Roman" w:hAnsi="Times New Roman" w:cs="Times New Roman"/>
          <w:rPrChange w:id="0" w:author="W.L.P.M. Wijetunga" w:date="2021-06-15T15:46:00Z">
            <w:rPr/>
          </w:rPrChange>
        </w:rPr>
      </w:pPr>
      <w:r w:rsidRPr="00F973B3">
        <w:rPr>
          <w:rFonts w:ascii="Times New Roman" w:eastAsia="Times New Roman" w:hAnsi="Times New Roman" w:cs="Times New Roman"/>
          <w:noProof/>
          <w:sz w:val="24"/>
          <w:szCs w:val="24"/>
          <w:lang w:val="en-GB" w:bidi="ar-SA"/>
        </w:rPr>
        <mc:AlternateContent>
          <mc:Choice Requires="wps">
            <w:drawing>
              <wp:anchor distT="0" distB="0" distL="114300" distR="114300" simplePos="0" relativeHeight="251666432" behindDoc="0" locked="0" layoutInCell="1" allowOverlap="1" wp14:anchorId="10CD567D" wp14:editId="5956F4FF">
                <wp:simplePos x="0" y="0"/>
                <wp:positionH relativeFrom="column">
                  <wp:posOffset>-635</wp:posOffset>
                </wp:positionH>
                <wp:positionV relativeFrom="paragraph">
                  <wp:posOffset>3810</wp:posOffset>
                </wp:positionV>
                <wp:extent cx="2463800" cy="8648700"/>
                <wp:effectExtent l="0" t="0" r="12700" b="12700"/>
                <wp:wrapNone/>
                <wp:docPr id="1" name="Text Box 1"/>
                <wp:cNvGraphicFramePr/>
                <a:graphic xmlns:a="http://schemas.openxmlformats.org/drawingml/2006/main">
                  <a:graphicData uri="http://schemas.microsoft.com/office/word/2010/wordprocessingShape">
                    <wps:wsp>
                      <wps:cNvSpPr txBox="1"/>
                      <wps:spPr>
                        <a:xfrm>
                          <a:off x="0" y="0"/>
                          <a:ext cx="2463800" cy="8648700"/>
                        </a:xfrm>
                        <a:prstGeom prst="rect">
                          <a:avLst/>
                        </a:prstGeom>
                        <a:solidFill>
                          <a:srgbClr val="FF4000"/>
                        </a:solidFill>
                        <a:ln w="6350">
                          <a:solidFill>
                            <a:prstClr val="black"/>
                          </a:solidFill>
                        </a:ln>
                      </wps:spPr>
                      <wps:txbx>
                        <w:txbxContent>
                          <w:p w14:paraId="121B41B5" w14:textId="77777777" w:rsidR="00235C4B" w:rsidRDefault="00235C4B">
                            <w:pPr>
                              <w:rPr>
                                <w:rFonts w:ascii="Druk Medium" w:hAnsi="Druk Medium"/>
                                <w:sz w:val="100"/>
                                <w:szCs w:val="100"/>
                                <w:lang w:val="en-US"/>
                              </w:rPr>
                            </w:pPr>
                          </w:p>
                          <w:p w14:paraId="36A16059" w14:textId="397F4EC2" w:rsidR="00235C4B" w:rsidRDefault="00235C4B">
                            <w:pPr>
                              <w:rPr>
                                <w:rFonts w:ascii="Druk Medium" w:hAnsi="Druk Medium"/>
                                <w:sz w:val="100"/>
                                <w:szCs w:val="100"/>
                                <w:lang w:val="en-US"/>
                              </w:rPr>
                            </w:pPr>
                            <w:r>
                              <w:rPr>
                                <w:rFonts w:ascii="Druk Medium" w:hAnsi="Druk Medium"/>
                                <w:noProof/>
                                <w:sz w:val="100"/>
                                <w:szCs w:val="100"/>
                                <w:lang w:val="en-GB" w:bidi="ar-SA"/>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235C4B" w:rsidRDefault="00235C4B"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235C4B" w:rsidRDefault="00235C4B" w:rsidP="00344D1D">
                            <w:pPr>
                              <w:rPr>
                                <w:rFonts w:ascii="Druk Medium" w:hAnsi="Druk Medium"/>
                                <w:sz w:val="100"/>
                                <w:szCs w:val="100"/>
                                <w:lang w:val="en-US"/>
                              </w:rPr>
                            </w:pPr>
                          </w:p>
                          <w:p w14:paraId="313967C6" w14:textId="024EDCFE" w:rsidR="00235C4B" w:rsidRDefault="00235C4B" w:rsidP="00344D1D">
                            <w:pPr>
                              <w:jc w:val="center"/>
                              <w:rPr>
                                <w:rFonts w:ascii="Druk Medium" w:hAnsi="Druk Medium"/>
                                <w:sz w:val="100"/>
                                <w:szCs w:val="100"/>
                                <w:lang w:val="en-US"/>
                              </w:rPr>
                            </w:pPr>
                          </w:p>
                          <w:p w14:paraId="2680A962" w14:textId="338E72AD" w:rsidR="00235C4B" w:rsidRDefault="00235C4B" w:rsidP="00344D1D">
                            <w:pPr>
                              <w:jc w:val="center"/>
                              <w:rPr>
                                <w:rFonts w:ascii="Druk Medium" w:hAnsi="Druk Medium"/>
                                <w:sz w:val="100"/>
                                <w:szCs w:val="100"/>
                                <w:lang w:val="en-US"/>
                              </w:rPr>
                            </w:pPr>
                          </w:p>
                          <w:p w14:paraId="557E38EB" w14:textId="6145B0C8" w:rsidR="00235C4B" w:rsidRPr="00344D1D" w:rsidRDefault="00235C4B"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235C4B" w:rsidRPr="00344D1D" w:rsidRDefault="00235C4B"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235C4B" w:rsidRPr="00344D1D" w:rsidRDefault="00235C4B">
                            <w:pPr>
                              <w:rPr>
                                <w:rFonts w:asciiTheme="minorHAnsi" w:hAnsiTheme="minorHAnsi"/>
                                <w:sz w:val="40"/>
                                <w:szCs w:val="40"/>
                                <w:lang w:val="en-US"/>
                              </w:rPr>
                            </w:pPr>
                            <w:r w:rsidRPr="00344D1D">
                              <w:rPr>
                                <w:rFonts w:asciiTheme="minorHAnsi" w:hAnsiTheme="minorHAnsi"/>
                                <w:sz w:val="40"/>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CD567D" id="_x0000_t202" coordsize="21600,21600" o:spt="202" path="m,l,21600r21600,l21600,xe">
                <v:stroke joinstyle="miter"/>
                <v:path gradientshapeok="t" o:connecttype="rect"/>
              </v:shapetype>
              <v:shape id="Text Box 1" o:spid="_x0000_s1026" type="#_x0000_t202" style="position:absolute;margin-left:-.05pt;margin-top:.3pt;width:194pt;height:6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" fillcolor="#ff4000" strokeweight=".5pt">
                <v:textbox>
                  <w:txbxContent>
                    <w:p w14:paraId="121B41B5" w14:textId="77777777" w:rsidR="00235C4B" w:rsidRDefault="00235C4B">
                      <w:pPr>
                        <w:rPr>
                          <w:rFonts w:ascii="Druk Medium" w:hAnsi="Druk Medium"/>
                          <w:sz w:val="100"/>
                          <w:szCs w:val="100"/>
                          <w:lang w:val="en-US"/>
                        </w:rPr>
                      </w:pPr>
                    </w:p>
                    <w:p w14:paraId="36A16059" w14:textId="397F4EC2" w:rsidR="00235C4B" w:rsidRDefault="00235C4B">
                      <w:pPr>
                        <w:rPr>
                          <w:rFonts w:ascii="Druk Medium" w:hAnsi="Druk Medium"/>
                          <w:sz w:val="100"/>
                          <w:szCs w:val="100"/>
                          <w:lang w:val="en-US"/>
                        </w:rPr>
                      </w:pPr>
                      <w:r>
                        <w:rPr>
                          <w:rFonts w:ascii="Druk Medium" w:hAnsi="Druk Medium"/>
                          <w:noProof/>
                          <w:sz w:val="100"/>
                          <w:szCs w:val="100"/>
                          <w:lang w:val="en-GB" w:bidi="ar-SA"/>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235C4B" w:rsidRDefault="00235C4B"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235C4B" w:rsidRDefault="00235C4B" w:rsidP="00344D1D">
                      <w:pPr>
                        <w:rPr>
                          <w:rFonts w:ascii="Druk Medium" w:hAnsi="Druk Medium"/>
                          <w:sz w:val="100"/>
                          <w:szCs w:val="100"/>
                          <w:lang w:val="en-US"/>
                        </w:rPr>
                      </w:pPr>
                    </w:p>
                    <w:p w14:paraId="313967C6" w14:textId="024EDCFE" w:rsidR="00235C4B" w:rsidRDefault="00235C4B" w:rsidP="00344D1D">
                      <w:pPr>
                        <w:jc w:val="center"/>
                        <w:rPr>
                          <w:rFonts w:ascii="Druk Medium" w:hAnsi="Druk Medium"/>
                          <w:sz w:val="100"/>
                          <w:szCs w:val="100"/>
                          <w:lang w:val="en-US"/>
                        </w:rPr>
                      </w:pPr>
                    </w:p>
                    <w:p w14:paraId="2680A962" w14:textId="338E72AD" w:rsidR="00235C4B" w:rsidRDefault="00235C4B" w:rsidP="00344D1D">
                      <w:pPr>
                        <w:jc w:val="center"/>
                        <w:rPr>
                          <w:rFonts w:ascii="Druk Medium" w:hAnsi="Druk Medium"/>
                          <w:sz w:val="100"/>
                          <w:szCs w:val="100"/>
                          <w:lang w:val="en-US"/>
                        </w:rPr>
                      </w:pPr>
                    </w:p>
                    <w:p w14:paraId="557E38EB" w14:textId="6145B0C8" w:rsidR="00235C4B" w:rsidRPr="00344D1D" w:rsidRDefault="00235C4B"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235C4B" w:rsidRPr="00344D1D" w:rsidRDefault="00235C4B"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235C4B" w:rsidRPr="00344D1D" w:rsidRDefault="00235C4B">
                      <w:pPr>
                        <w:rPr>
                          <w:rFonts w:asciiTheme="minorHAnsi" w:hAnsiTheme="minorHAnsi"/>
                          <w:sz w:val="40"/>
                          <w:szCs w:val="40"/>
                          <w:lang w:val="en-US"/>
                        </w:rPr>
                      </w:pPr>
                      <w:r w:rsidRPr="00344D1D">
                        <w:rPr>
                          <w:rFonts w:asciiTheme="minorHAnsi" w:hAnsiTheme="minorHAnsi"/>
                          <w:sz w:val="40"/>
                          <w:szCs w:val="40"/>
                          <w:lang w:val="en-US"/>
                        </w:rPr>
                        <w:t>CS Group 19</w:t>
                      </w:r>
                    </w:p>
                  </w:txbxContent>
                </v:textbox>
              </v:shape>
            </w:pict>
          </mc:Fallback>
        </mc:AlternateContent>
      </w:r>
      <w:r w:rsidR="000C0523" w:rsidRPr="00F973B3">
        <w:rPr>
          <w:rFonts w:ascii="Times New Roman" w:eastAsia="Times New Roman" w:hAnsi="Times New Roman" w:cs="Times New Roman"/>
          <w:noProof/>
          <w:sz w:val="24"/>
          <w:szCs w:val="24"/>
          <w:lang w:val="en-GB" w:bidi="ar-SA"/>
        </w:rPr>
        <w:drawing>
          <wp:inline distT="0" distB="0" distL="0" distR="0" wp14:anchorId="3A51A7B3" wp14:editId="699B437C">
            <wp:extent cx="5759775" cy="9245600"/>
            <wp:effectExtent l="0" t="0" r="0" b="0"/>
            <wp:docPr id="61" name="image40.png" descr="Scarborough Sports Village 3G pitch - Everyone Active"/>
            <wp:cNvGraphicFramePr/>
            <a:graphic xmlns:a="http://schemas.openxmlformats.org/drawingml/2006/main">
              <a:graphicData uri="http://schemas.openxmlformats.org/drawingml/2006/picture">
                <pic:pic xmlns:pic="http://schemas.openxmlformats.org/drawingml/2006/picture">
                  <pic:nvPicPr>
                    <pic:cNvPr id="0" name="image40.png" descr="Scarborough Sports Village 3G pitch - Everyone Active"/>
                    <pic:cNvPicPr preferRelativeResize="0"/>
                  </pic:nvPicPr>
                  <pic:blipFill>
                    <a:blip r:embed="rId10"/>
                    <a:srcRect l="13809" r="30755"/>
                    <a:stretch>
                      <a:fillRect/>
                    </a:stretch>
                  </pic:blipFill>
                  <pic:spPr>
                    <a:xfrm>
                      <a:off x="0" y="0"/>
                      <a:ext cx="5759775" cy="9245600"/>
                    </a:xfrm>
                    <a:prstGeom prst="rect">
                      <a:avLst/>
                    </a:prstGeom>
                    <a:ln/>
                  </pic:spPr>
                </pic:pic>
              </a:graphicData>
            </a:graphic>
          </wp:inline>
        </w:drawing>
      </w:r>
      <w:r w:rsidR="000C0523" w:rsidRPr="00F973B3">
        <w:rPr>
          <w:rFonts w:ascii="Times New Roman" w:hAnsi="Times New Roman" w:cs="Times New Roman"/>
          <w:noProof/>
          <w:lang w:val="en-GB" w:bidi="ar-SA"/>
          <w:rPrChange w:id="1" w:author="W.L.P.M. Wijetunga" w:date="2021-06-15T15:46:00Z">
            <w:rPr>
              <w:noProof/>
              <w:lang w:val="en-GB" w:bidi="ar-SA"/>
            </w:rPr>
          </w:rPrChange>
        </w:rPr>
        <mc:AlternateContent>
          <mc:Choice Requires="wps">
            <w:drawing>
              <wp:anchor distT="0" distB="0" distL="114300" distR="114300" simplePos="0" relativeHeight="251658240" behindDoc="0" locked="0" layoutInCell="1" hidden="0" allowOverlap="1" wp14:anchorId="0478D480" wp14:editId="2A7CEDEB">
                <wp:simplePos x="0" y="0"/>
                <wp:positionH relativeFrom="column">
                  <wp:posOffset>25401</wp:posOffset>
                </wp:positionH>
                <wp:positionV relativeFrom="paragraph">
                  <wp:posOffset>8648700</wp:posOffset>
                </wp:positionV>
                <wp:extent cx="5698056" cy="586740"/>
                <wp:effectExtent l="0" t="0" r="0" b="0"/>
                <wp:wrapNone/>
                <wp:docPr id="47" name="Rectangle 47"/>
                <wp:cNvGraphicFramePr/>
                <a:graphic xmlns:a="http://schemas.openxmlformats.org/drawingml/2006/main">
                  <a:graphicData uri="http://schemas.microsoft.com/office/word/2010/wordprocessingShape">
                    <wps:wsp>
                      <wps:cNvSpPr/>
                      <wps:spPr>
                        <a:xfrm>
                          <a:off x="2501735" y="3491393"/>
                          <a:ext cx="5688531" cy="577215"/>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235C4B" w:rsidRDefault="00235C4B">
                            <w:pPr>
                              <w:spacing w:line="240" w:lineRule="auto"/>
                              <w:textDirection w:val="btLr"/>
                            </w:pPr>
                            <w:r>
                              <w:rPr>
                                <w:rFonts w:ascii="Times New Roman" w:eastAsia="Times New Roman" w:hAnsi="Times New Roman" w:cs="Times New Roman"/>
                                <w:color w:val="FFFFFF"/>
                                <w:sz w:val="20"/>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235C4B" w:rsidRDefault="00235C4B">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478D480" id="Rectangle 47" o:spid="_x0000_s1027" style="position:absolute;margin-left:2pt;margin-top:681pt;width:448.65pt;height:46.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" fillcolor="black [3200]">
                <v:stroke startarrowwidth="narrow" startarrowlength="short" endarrowwidth="narrow" endarrowlength="short" joinstyle="round"/>
                <v:textbox inset="2.53958mm,1.2694mm,2.53958mm,1.2694mm">
                  <w:txbxContent>
                    <w:p w14:paraId="5E5584FF" w14:textId="77777777" w:rsidR="00235C4B" w:rsidRDefault="00235C4B">
                      <w:pPr>
                        <w:spacing w:line="240" w:lineRule="auto"/>
                        <w:textDirection w:val="btLr"/>
                      </w:pPr>
                      <w:r>
                        <w:rPr>
                          <w:rFonts w:ascii="Times New Roman" w:eastAsia="Times New Roman" w:hAnsi="Times New Roman" w:cs="Times New Roman"/>
                          <w:color w:val="FFFFFF"/>
                          <w:sz w:val="20"/>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235C4B" w:rsidRDefault="00235C4B">
                      <w:pPr>
                        <w:spacing w:line="275" w:lineRule="auto"/>
                        <w:textDirection w:val="btLr"/>
                      </w:pPr>
                    </w:p>
                  </w:txbxContent>
                </v:textbox>
              </v:rect>
            </w:pict>
          </mc:Fallback>
        </mc:AlternateContent>
      </w:r>
    </w:p>
    <w:p w14:paraId="00000002" w14:textId="77777777" w:rsidR="003A2128" w:rsidRPr="00F973B3" w:rsidRDefault="000C0523">
      <w:pPr>
        <w:pStyle w:val="Heading3"/>
        <w:rPr>
          <w:rFonts w:cs="Times New Roman"/>
          <w:rPrChange w:id="2" w:author="W.L.P.M. Wijetunga" w:date="2021-06-15T15:46:00Z">
            <w:rPr/>
          </w:rPrChange>
        </w:rPr>
      </w:pPr>
      <w:bookmarkStart w:id="3" w:name="_heading=h.gjdgxs" w:colFirst="0" w:colLast="0"/>
      <w:bookmarkEnd w:id="3"/>
      <w:r w:rsidRPr="00F973B3">
        <w:rPr>
          <w:rFonts w:cs="Times New Roman"/>
          <w:rPrChange w:id="4" w:author="W.L.P.M. Wijetunga" w:date="2021-06-15T15:46:00Z">
            <w:rPr/>
          </w:rPrChange>
        </w:rPr>
        <w:lastRenderedPageBreak/>
        <w:t>Group and Supervisor details</w:t>
      </w:r>
    </w:p>
    <w:p w14:paraId="0000000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FDA870"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ins w:id="5" w:author="W.L.P.M. Wijetunga" w:date="2021-06-15T16:14:00Z">
        <w:r w:rsidR="007F0041">
          <w:rPr>
            <w:rFonts w:ascii="Times New Roman" w:eastAsia="Times New Roman" w:hAnsi="Times New Roman" w:cs="Times New Roman"/>
            <w:color w:val="000000"/>
            <w:sz w:val="24"/>
            <w:szCs w:val="24"/>
          </w:rPr>
          <w:t>3</w:t>
        </w:r>
      </w:ins>
      <w:del w:id="6" w:author="W.L.P.M. Wijetunga" w:date="2021-06-15T16:14:00Z">
        <w:r w:rsidRPr="00F973B3" w:rsidDel="007F0041">
          <w:rPr>
            <w:rFonts w:ascii="Times New Roman" w:eastAsia="Times New Roman" w:hAnsi="Times New Roman" w:cs="Times New Roman"/>
            <w:color w:val="000000"/>
            <w:sz w:val="24"/>
            <w:szCs w:val="24"/>
          </w:rPr>
          <w:delText>5</w:delText>
        </w:r>
      </w:del>
      <w:r w:rsidRPr="00F973B3">
        <w:rPr>
          <w:rFonts w:ascii="Times New Roman" w:eastAsia="Times New Roman" w:hAnsi="Times New Roman" w:cs="Times New Roman"/>
          <w:color w:val="000000"/>
          <w:sz w:val="24"/>
          <w:szCs w:val="24"/>
        </w:rPr>
        <w:t>/2021</w:t>
      </w:r>
    </w:p>
    <w:p w14:paraId="000000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proofErr w:type="spellStart"/>
      <w:r w:rsidRPr="00F973B3">
        <w:rPr>
          <w:rFonts w:ascii="Times New Roman" w:eastAsia="Times New Roman" w:hAnsi="Times New Roman" w:cs="Times New Roman"/>
          <w:sz w:val="24"/>
          <w:szCs w:val="24"/>
        </w:rPr>
        <w:t>Mrs</w:t>
      </w:r>
      <w:proofErr w:type="spellEnd"/>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77777777"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58CC4F3B" w:rsidR="003A2128" w:rsidRDefault="000C0523">
      <w:pPr>
        <w:pBdr>
          <w:top w:val="nil"/>
          <w:left w:val="nil"/>
          <w:bottom w:val="nil"/>
          <w:right w:val="nil"/>
          <w:between w:val="nil"/>
        </w:pBdr>
        <w:spacing w:after="120"/>
        <w:rPr>
          <w:ins w:id="7" w:author="W.L.P.M. Wijetunga" w:date="2021-06-15T16:14:00Z"/>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28DB47FE" w:rsidR="007F0041" w:rsidRDefault="007F0041">
      <w:pPr>
        <w:pBdr>
          <w:top w:val="nil"/>
          <w:left w:val="nil"/>
          <w:bottom w:val="nil"/>
          <w:right w:val="nil"/>
          <w:between w:val="nil"/>
        </w:pBdr>
        <w:spacing w:after="120"/>
        <w:rPr>
          <w:ins w:id="8" w:author="W.L.P.M. Wijetunga" w:date="2021-06-15T16:14:00Z"/>
          <w:rFonts w:ascii="Times New Roman" w:eastAsia="Times New Roman" w:hAnsi="Times New Roman" w:cs="Times New Roman"/>
          <w:color w:val="000000"/>
          <w:sz w:val="24"/>
          <w:szCs w:val="24"/>
        </w:rPr>
      </w:pPr>
    </w:p>
    <w:p w14:paraId="7F65A6B9" w14:textId="2C996F53"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ins w:id="9" w:author="W.L.P.M. Wijetunga" w:date="2021-06-15T16:14:00Z">
        <w:r>
          <w:rPr>
            <w:rFonts w:ascii="Times New Roman" w:eastAsia="Times New Roman" w:hAnsi="Times New Roman" w:cs="Times New Roman"/>
            <w:color w:val="000000"/>
            <w:sz w:val="24"/>
            <w:szCs w:val="24"/>
          </w:rPr>
          <w:t xml:space="preserve">*There </w:t>
        </w:r>
        <w:proofErr w:type="gramStart"/>
        <w:r>
          <w:rPr>
            <w:rFonts w:ascii="Times New Roman" w:eastAsia="Times New Roman" w:hAnsi="Times New Roman" w:cs="Times New Roman"/>
            <w:color w:val="000000"/>
            <w:sz w:val="24"/>
            <w:szCs w:val="24"/>
          </w:rPr>
          <w:t>ar</w:t>
        </w:r>
      </w:ins>
      <w:ins w:id="10" w:author="W.L.P.M. Wijetunga" w:date="2021-06-15T21:05:00Z">
        <w:r w:rsidR="00DD1937">
          <w:rPr>
            <w:rFonts w:ascii="Times New Roman" w:eastAsia="Times New Roman" w:hAnsi="Times New Roman" w:cs="Times New Roman"/>
            <w:color w:val="000000"/>
            <w:sz w:val="24"/>
            <w:szCs w:val="24"/>
          </w:rPr>
          <w:t>e</w:t>
        </w:r>
      </w:ins>
      <w:proofErr w:type="gramEnd"/>
      <w:ins w:id="11" w:author="W.L.P.M. Wijetunga" w:date="2021-06-15T16:14:00Z">
        <w:r>
          <w:rPr>
            <w:rFonts w:ascii="Times New Roman" w:eastAsia="Times New Roman" w:hAnsi="Times New Roman" w:cs="Times New Roman"/>
            <w:color w:val="000000"/>
            <w:sz w:val="24"/>
            <w:szCs w:val="24"/>
          </w:rPr>
          <w:t xml:space="preserve"> no specific client for th</w:t>
        </w:r>
      </w:ins>
      <w:ins w:id="12" w:author="W.L.P.M. Wijetunga" w:date="2021-06-15T16:15:00Z">
        <w:r>
          <w:rPr>
            <w:rFonts w:ascii="Times New Roman" w:eastAsia="Times New Roman" w:hAnsi="Times New Roman" w:cs="Times New Roman"/>
            <w:color w:val="000000"/>
            <w:sz w:val="24"/>
            <w:szCs w:val="24"/>
          </w:rPr>
          <w:t>is project and it’s a startup idea.</w:t>
        </w:r>
      </w:ins>
    </w:p>
    <w:p w14:paraId="00000014" w14:textId="77777777" w:rsidR="003A2128" w:rsidRPr="00F973B3" w:rsidRDefault="000C0523">
      <w:pPr>
        <w:pStyle w:val="Heading3"/>
        <w:rPr>
          <w:rFonts w:cs="Times New Roman"/>
          <w:rPrChange w:id="13" w:author="W.L.P.M. Wijetunga" w:date="2021-06-15T15:46:00Z">
            <w:rPr/>
          </w:rPrChange>
        </w:rPr>
      </w:pPr>
      <w:bookmarkStart w:id="14" w:name="_heading=h.30j0zll" w:colFirst="0" w:colLast="0"/>
      <w:bookmarkEnd w:id="14"/>
      <w:r w:rsidRPr="00F973B3">
        <w:rPr>
          <w:rFonts w:cs="Times New Roman"/>
          <w:rPrChange w:id="15" w:author="W.L.P.M. Wijetunga" w:date="2021-06-15T15:46:00Z">
            <w:rPr/>
          </w:rPrChange>
        </w:rPr>
        <w:t>Group Number &amp; Members Details</w:t>
      </w:r>
    </w:p>
    <w:p w14:paraId="00000016" w14:textId="6B181870"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tbl>
      <w:tblPr>
        <w:tblStyle w:val="a"/>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
        <w:gridCol w:w="1701"/>
        <w:gridCol w:w="1275"/>
        <w:gridCol w:w="851"/>
        <w:gridCol w:w="4252"/>
      </w:tblGrid>
      <w:tr w:rsidR="003A2128" w:rsidRPr="00F973B3" w:rsidDel="007F0041" w14:paraId="43704DCA" w14:textId="697DA694">
        <w:trPr>
          <w:del w:id="16" w:author="W.L.P.M. Wijetunga" w:date="2021-06-15T16:13:00Z"/>
        </w:trPr>
        <w:tc>
          <w:tcPr>
            <w:tcW w:w="421" w:type="dxa"/>
            <w:shd w:val="clear" w:color="auto" w:fill="auto"/>
            <w:tcMar>
              <w:top w:w="100" w:type="dxa"/>
              <w:left w:w="100" w:type="dxa"/>
              <w:bottom w:w="100" w:type="dxa"/>
              <w:right w:w="100" w:type="dxa"/>
            </w:tcMar>
          </w:tcPr>
          <w:p w14:paraId="00000017" w14:textId="0CD530C0" w:rsidR="003A2128" w:rsidRPr="00F973B3" w:rsidDel="007F0041" w:rsidRDefault="000C0523">
            <w:pPr>
              <w:pBdr>
                <w:top w:val="nil"/>
                <w:left w:val="nil"/>
                <w:bottom w:val="nil"/>
                <w:right w:val="nil"/>
                <w:between w:val="nil"/>
              </w:pBdr>
              <w:spacing w:after="120" w:line="276" w:lineRule="auto"/>
              <w:rPr>
                <w:del w:id="17" w:author="W.L.P.M. Wijetunga" w:date="2021-06-15T16:13:00Z"/>
                <w:rFonts w:ascii="Times New Roman" w:eastAsia="Times New Roman" w:hAnsi="Times New Roman" w:cs="Times New Roman"/>
                <w:color w:val="000000"/>
                <w:sz w:val="24"/>
                <w:szCs w:val="24"/>
              </w:rPr>
            </w:pPr>
            <w:del w:id="18" w:author="W.L.P.M. Wijetunga" w:date="2021-06-15T16:13:00Z">
              <w:r w:rsidRPr="00F973B3" w:rsidDel="007F0041">
                <w:rPr>
                  <w:rFonts w:ascii="Times New Roman" w:eastAsia="Times New Roman" w:hAnsi="Times New Roman" w:cs="Times New Roman"/>
                  <w:color w:val="000000"/>
                  <w:sz w:val="24"/>
                  <w:szCs w:val="24"/>
                </w:rPr>
                <w:delText>1.</w:delText>
              </w:r>
            </w:del>
          </w:p>
        </w:tc>
        <w:tc>
          <w:tcPr>
            <w:tcW w:w="1701" w:type="dxa"/>
            <w:shd w:val="clear" w:color="auto" w:fill="auto"/>
            <w:tcMar>
              <w:top w:w="100" w:type="dxa"/>
              <w:left w:w="100" w:type="dxa"/>
              <w:bottom w:w="100" w:type="dxa"/>
              <w:right w:w="100" w:type="dxa"/>
            </w:tcMar>
          </w:tcPr>
          <w:p w14:paraId="00000018" w14:textId="6990207F" w:rsidR="003A2128" w:rsidRPr="00F973B3" w:rsidDel="007F0041" w:rsidRDefault="000C0523">
            <w:pPr>
              <w:pBdr>
                <w:top w:val="nil"/>
                <w:left w:val="nil"/>
                <w:bottom w:val="nil"/>
                <w:right w:val="nil"/>
                <w:between w:val="nil"/>
              </w:pBdr>
              <w:spacing w:after="120" w:line="276" w:lineRule="auto"/>
              <w:rPr>
                <w:del w:id="19" w:author="W.L.P.M. Wijetunga" w:date="2021-06-15T16:13:00Z"/>
                <w:rFonts w:ascii="Times New Roman" w:eastAsia="Times New Roman" w:hAnsi="Times New Roman" w:cs="Times New Roman"/>
                <w:color w:val="000000"/>
                <w:sz w:val="24"/>
                <w:szCs w:val="24"/>
              </w:rPr>
            </w:pPr>
            <w:del w:id="20" w:author="W.L.P.M. Wijetunga" w:date="2021-06-15T16:13:00Z">
              <w:r w:rsidRPr="00F973B3" w:rsidDel="007F0041">
                <w:rPr>
                  <w:rFonts w:ascii="Times New Roman" w:eastAsia="Times New Roman" w:hAnsi="Times New Roman" w:cs="Times New Roman"/>
                  <w:color w:val="000000"/>
                  <w:sz w:val="24"/>
                  <w:szCs w:val="24"/>
                </w:rPr>
                <w:delText>Index Number:</w:delText>
              </w:r>
            </w:del>
          </w:p>
        </w:tc>
        <w:tc>
          <w:tcPr>
            <w:tcW w:w="1275" w:type="dxa"/>
            <w:shd w:val="clear" w:color="auto" w:fill="auto"/>
            <w:tcMar>
              <w:top w:w="100" w:type="dxa"/>
              <w:left w:w="100" w:type="dxa"/>
              <w:bottom w:w="100" w:type="dxa"/>
              <w:right w:w="100" w:type="dxa"/>
            </w:tcMar>
          </w:tcPr>
          <w:p w14:paraId="00000019" w14:textId="608DA516" w:rsidR="003A2128" w:rsidRPr="00F973B3" w:rsidDel="007F0041" w:rsidRDefault="000C0523">
            <w:pPr>
              <w:pBdr>
                <w:top w:val="nil"/>
                <w:left w:val="nil"/>
                <w:bottom w:val="nil"/>
                <w:right w:val="nil"/>
                <w:between w:val="nil"/>
              </w:pBdr>
              <w:spacing w:after="120" w:line="276" w:lineRule="auto"/>
              <w:rPr>
                <w:del w:id="21" w:author="W.L.P.M. Wijetunga" w:date="2021-06-15T16:13:00Z"/>
                <w:rFonts w:ascii="Times New Roman" w:eastAsia="Times New Roman" w:hAnsi="Times New Roman" w:cs="Times New Roman"/>
                <w:color w:val="000000"/>
                <w:sz w:val="24"/>
                <w:szCs w:val="24"/>
              </w:rPr>
            </w:pPr>
            <w:del w:id="22" w:author="W.L.P.M. Wijetunga" w:date="2021-06-15T16:13:00Z">
              <w:r w:rsidRPr="00F973B3" w:rsidDel="007F0041">
                <w:rPr>
                  <w:rFonts w:ascii="Times New Roman" w:eastAsia="Times New Roman" w:hAnsi="Times New Roman" w:cs="Times New Roman"/>
                  <w:color w:val="000000"/>
                  <w:sz w:val="24"/>
                  <w:szCs w:val="24"/>
                </w:rPr>
                <w:delText>19001942</w:delText>
              </w:r>
            </w:del>
          </w:p>
        </w:tc>
        <w:tc>
          <w:tcPr>
            <w:tcW w:w="851" w:type="dxa"/>
            <w:shd w:val="clear" w:color="auto" w:fill="auto"/>
            <w:tcMar>
              <w:top w:w="100" w:type="dxa"/>
              <w:left w:w="100" w:type="dxa"/>
              <w:bottom w:w="100" w:type="dxa"/>
              <w:right w:w="100" w:type="dxa"/>
            </w:tcMar>
          </w:tcPr>
          <w:p w14:paraId="0000001A" w14:textId="55641A76" w:rsidR="003A2128" w:rsidRPr="00F973B3" w:rsidDel="007F0041" w:rsidRDefault="000C0523">
            <w:pPr>
              <w:pBdr>
                <w:top w:val="nil"/>
                <w:left w:val="nil"/>
                <w:bottom w:val="nil"/>
                <w:right w:val="nil"/>
                <w:between w:val="nil"/>
              </w:pBdr>
              <w:spacing w:after="120" w:line="276" w:lineRule="auto"/>
              <w:rPr>
                <w:del w:id="23" w:author="W.L.P.M. Wijetunga" w:date="2021-06-15T16:13:00Z"/>
                <w:rFonts w:ascii="Times New Roman" w:eastAsia="Times New Roman" w:hAnsi="Times New Roman" w:cs="Times New Roman"/>
                <w:color w:val="000000"/>
                <w:sz w:val="24"/>
                <w:szCs w:val="24"/>
              </w:rPr>
            </w:pPr>
            <w:del w:id="24" w:author="W.L.P.M. Wijetunga" w:date="2021-06-15T16:13:00Z">
              <w:r w:rsidRPr="00F973B3" w:rsidDel="007F0041">
                <w:rPr>
                  <w:rFonts w:ascii="Times New Roman" w:eastAsia="Times New Roman" w:hAnsi="Times New Roman" w:cs="Times New Roman"/>
                  <w:color w:val="000000"/>
                  <w:sz w:val="24"/>
                  <w:szCs w:val="24"/>
                </w:rPr>
                <w:delText>Name:</w:delText>
              </w:r>
            </w:del>
          </w:p>
        </w:tc>
        <w:tc>
          <w:tcPr>
            <w:tcW w:w="4252" w:type="dxa"/>
            <w:shd w:val="clear" w:color="auto" w:fill="auto"/>
            <w:tcMar>
              <w:top w:w="100" w:type="dxa"/>
              <w:left w:w="100" w:type="dxa"/>
              <w:bottom w:w="100" w:type="dxa"/>
              <w:right w:w="100" w:type="dxa"/>
            </w:tcMar>
          </w:tcPr>
          <w:p w14:paraId="0000001B" w14:textId="55C108DB" w:rsidR="003A2128" w:rsidRPr="00F973B3" w:rsidDel="007F0041" w:rsidRDefault="000C0523">
            <w:pPr>
              <w:pBdr>
                <w:top w:val="nil"/>
                <w:left w:val="nil"/>
                <w:bottom w:val="nil"/>
                <w:right w:val="nil"/>
                <w:between w:val="nil"/>
              </w:pBdr>
              <w:spacing w:after="120" w:line="276" w:lineRule="auto"/>
              <w:rPr>
                <w:del w:id="25" w:author="W.L.P.M. Wijetunga" w:date="2021-06-15T16:13:00Z"/>
                <w:rFonts w:ascii="Times New Roman" w:eastAsia="Times New Roman" w:hAnsi="Times New Roman" w:cs="Times New Roman"/>
                <w:color w:val="000000"/>
                <w:sz w:val="24"/>
                <w:szCs w:val="24"/>
              </w:rPr>
            </w:pPr>
            <w:del w:id="26" w:author="W.L.P.M. Wijetunga" w:date="2021-06-15T16:13:00Z">
              <w:r w:rsidRPr="00F973B3" w:rsidDel="007F0041">
                <w:rPr>
                  <w:rFonts w:ascii="Times New Roman" w:eastAsia="Times New Roman" w:hAnsi="Times New Roman" w:cs="Times New Roman"/>
                  <w:color w:val="000000"/>
                  <w:sz w:val="24"/>
                  <w:szCs w:val="24"/>
                </w:rPr>
                <w:delText>W. L. P. MANETH WIJETUNGA</w:delText>
              </w:r>
            </w:del>
          </w:p>
        </w:tc>
      </w:tr>
      <w:tr w:rsidR="003A2128" w:rsidRPr="00F973B3" w:rsidDel="007F0041" w14:paraId="46652170" w14:textId="35D8A451">
        <w:trPr>
          <w:del w:id="27" w:author="W.L.P.M. Wijetunga" w:date="2021-06-15T16:13:00Z"/>
        </w:trPr>
        <w:tc>
          <w:tcPr>
            <w:tcW w:w="421" w:type="dxa"/>
            <w:shd w:val="clear" w:color="auto" w:fill="auto"/>
            <w:tcMar>
              <w:top w:w="100" w:type="dxa"/>
              <w:left w:w="100" w:type="dxa"/>
              <w:bottom w:w="100" w:type="dxa"/>
              <w:right w:w="100" w:type="dxa"/>
            </w:tcMar>
          </w:tcPr>
          <w:p w14:paraId="0000001C" w14:textId="1CC379F9" w:rsidR="003A2128" w:rsidRPr="00F973B3" w:rsidDel="007F0041" w:rsidRDefault="000C0523">
            <w:pPr>
              <w:pBdr>
                <w:top w:val="nil"/>
                <w:left w:val="nil"/>
                <w:bottom w:val="nil"/>
                <w:right w:val="nil"/>
                <w:between w:val="nil"/>
              </w:pBdr>
              <w:spacing w:after="120" w:line="276" w:lineRule="auto"/>
              <w:rPr>
                <w:del w:id="28" w:author="W.L.P.M. Wijetunga" w:date="2021-06-15T16:13:00Z"/>
                <w:rFonts w:ascii="Times New Roman" w:eastAsia="Times New Roman" w:hAnsi="Times New Roman" w:cs="Times New Roman"/>
                <w:color w:val="000000"/>
                <w:sz w:val="24"/>
                <w:szCs w:val="24"/>
              </w:rPr>
            </w:pPr>
            <w:del w:id="29" w:author="W.L.P.M. Wijetunga" w:date="2021-06-15T16:13:00Z">
              <w:r w:rsidRPr="00F973B3" w:rsidDel="007F0041">
                <w:rPr>
                  <w:rFonts w:ascii="Times New Roman" w:eastAsia="Times New Roman" w:hAnsi="Times New Roman" w:cs="Times New Roman"/>
                  <w:color w:val="000000"/>
                  <w:sz w:val="24"/>
                  <w:szCs w:val="24"/>
                </w:rPr>
                <w:delText>2.</w:delText>
              </w:r>
            </w:del>
          </w:p>
        </w:tc>
        <w:tc>
          <w:tcPr>
            <w:tcW w:w="1701" w:type="dxa"/>
            <w:shd w:val="clear" w:color="auto" w:fill="auto"/>
            <w:tcMar>
              <w:top w:w="100" w:type="dxa"/>
              <w:left w:w="100" w:type="dxa"/>
              <w:bottom w:w="100" w:type="dxa"/>
              <w:right w:w="100" w:type="dxa"/>
            </w:tcMar>
          </w:tcPr>
          <w:p w14:paraId="0000001D" w14:textId="16BF0D70" w:rsidR="003A2128" w:rsidRPr="00F973B3" w:rsidDel="007F0041" w:rsidRDefault="000C0523">
            <w:pPr>
              <w:pBdr>
                <w:top w:val="nil"/>
                <w:left w:val="nil"/>
                <w:bottom w:val="nil"/>
                <w:right w:val="nil"/>
                <w:between w:val="nil"/>
              </w:pBdr>
              <w:spacing w:after="120" w:line="276" w:lineRule="auto"/>
              <w:rPr>
                <w:del w:id="30" w:author="W.L.P.M. Wijetunga" w:date="2021-06-15T16:13:00Z"/>
                <w:rFonts w:ascii="Times New Roman" w:eastAsia="Times New Roman" w:hAnsi="Times New Roman" w:cs="Times New Roman"/>
                <w:color w:val="000000"/>
                <w:sz w:val="24"/>
                <w:szCs w:val="24"/>
              </w:rPr>
            </w:pPr>
            <w:del w:id="31" w:author="W.L.P.M. Wijetunga" w:date="2021-06-15T16:13:00Z">
              <w:r w:rsidRPr="00F973B3" w:rsidDel="007F0041">
                <w:rPr>
                  <w:rFonts w:ascii="Times New Roman" w:eastAsia="Times New Roman" w:hAnsi="Times New Roman" w:cs="Times New Roman"/>
                  <w:color w:val="000000"/>
                  <w:sz w:val="24"/>
                  <w:szCs w:val="24"/>
                </w:rPr>
                <w:delText>Index Number:</w:delText>
              </w:r>
            </w:del>
          </w:p>
        </w:tc>
        <w:tc>
          <w:tcPr>
            <w:tcW w:w="1275" w:type="dxa"/>
            <w:shd w:val="clear" w:color="auto" w:fill="auto"/>
            <w:tcMar>
              <w:top w:w="100" w:type="dxa"/>
              <w:left w:w="100" w:type="dxa"/>
              <w:bottom w:w="100" w:type="dxa"/>
              <w:right w:w="100" w:type="dxa"/>
            </w:tcMar>
          </w:tcPr>
          <w:p w14:paraId="0000001E" w14:textId="719774BF" w:rsidR="003A2128" w:rsidRPr="00F973B3" w:rsidDel="007F0041" w:rsidRDefault="000C0523">
            <w:pPr>
              <w:pBdr>
                <w:top w:val="nil"/>
                <w:left w:val="nil"/>
                <w:bottom w:val="nil"/>
                <w:right w:val="nil"/>
                <w:between w:val="nil"/>
              </w:pBdr>
              <w:spacing w:after="120" w:line="276" w:lineRule="auto"/>
              <w:rPr>
                <w:del w:id="32" w:author="W.L.P.M. Wijetunga" w:date="2021-06-15T16:13:00Z"/>
                <w:rFonts w:ascii="Times New Roman" w:eastAsia="Times New Roman" w:hAnsi="Times New Roman" w:cs="Times New Roman"/>
                <w:color w:val="000000"/>
                <w:sz w:val="24"/>
                <w:szCs w:val="24"/>
              </w:rPr>
            </w:pPr>
            <w:del w:id="33" w:author="W.L.P.M. Wijetunga" w:date="2021-06-15T16:13:00Z">
              <w:r w:rsidRPr="00F973B3" w:rsidDel="007F0041">
                <w:rPr>
                  <w:rFonts w:ascii="Times New Roman" w:eastAsia="Times New Roman" w:hAnsi="Times New Roman" w:cs="Times New Roman"/>
                  <w:color w:val="000000"/>
                  <w:sz w:val="24"/>
                  <w:szCs w:val="24"/>
                </w:rPr>
                <w:delText>19000286</w:delText>
              </w:r>
            </w:del>
          </w:p>
        </w:tc>
        <w:tc>
          <w:tcPr>
            <w:tcW w:w="851" w:type="dxa"/>
            <w:shd w:val="clear" w:color="auto" w:fill="auto"/>
            <w:tcMar>
              <w:top w:w="100" w:type="dxa"/>
              <w:left w:w="100" w:type="dxa"/>
              <w:bottom w:w="100" w:type="dxa"/>
              <w:right w:w="100" w:type="dxa"/>
            </w:tcMar>
          </w:tcPr>
          <w:p w14:paraId="0000001F" w14:textId="2FBE53D1" w:rsidR="003A2128" w:rsidRPr="00F973B3" w:rsidDel="007F0041" w:rsidRDefault="000C0523">
            <w:pPr>
              <w:pBdr>
                <w:top w:val="nil"/>
                <w:left w:val="nil"/>
                <w:bottom w:val="nil"/>
                <w:right w:val="nil"/>
                <w:between w:val="nil"/>
              </w:pBdr>
              <w:spacing w:after="120" w:line="276" w:lineRule="auto"/>
              <w:rPr>
                <w:del w:id="34" w:author="W.L.P.M. Wijetunga" w:date="2021-06-15T16:13:00Z"/>
                <w:rFonts w:ascii="Times New Roman" w:eastAsia="Times New Roman" w:hAnsi="Times New Roman" w:cs="Times New Roman"/>
                <w:color w:val="000000"/>
                <w:sz w:val="24"/>
                <w:szCs w:val="24"/>
              </w:rPr>
            </w:pPr>
            <w:del w:id="35" w:author="W.L.P.M. Wijetunga" w:date="2021-06-15T16:13:00Z">
              <w:r w:rsidRPr="00F973B3" w:rsidDel="007F0041">
                <w:rPr>
                  <w:rFonts w:ascii="Times New Roman" w:eastAsia="Times New Roman" w:hAnsi="Times New Roman" w:cs="Times New Roman"/>
                  <w:color w:val="000000"/>
                  <w:sz w:val="24"/>
                  <w:szCs w:val="24"/>
                </w:rPr>
                <w:delText>Name:</w:delText>
              </w:r>
            </w:del>
          </w:p>
        </w:tc>
        <w:tc>
          <w:tcPr>
            <w:tcW w:w="4252" w:type="dxa"/>
            <w:shd w:val="clear" w:color="auto" w:fill="auto"/>
            <w:tcMar>
              <w:top w:w="100" w:type="dxa"/>
              <w:left w:w="100" w:type="dxa"/>
              <w:bottom w:w="100" w:type="dxa"/>
              <w:right w:w="100" w:type="dxa"/>
            </w:tcMar>
          </w:tcPr>
          <w:p w14:paraId="00000020" w14:textId="75F7933E" w:rsidR="003A2128" w:rsidRPr="00F973B3" w:rsidDel="007F0041" w:rsidRDefault="000C0523">
            <w:pPr>
              <w:pBdr>
                <w:top w:val="nil"/>
                <w:left w:val="nil"/>
                <w:bottom w:val="nil"/>
                <w:right w:val="nil"/>
                <w:between w:val="nil"/>
              </w:pBdr>
              <w:spacing w:after="120" w:line="276" w:lineRule="auto"/>
              <w:rPr>
                <w:del w:id="36" w:author="W.L.P.M. Wijetunga" w:date="2021-06-15T16:13:00Z"/>
                <w:rFonts w:ascii="Times New Roman" w:eastAsia="Times New Roman" w:hAnsi="Times New Roman" w:cs="Times New Roman"/>
                <w:color w:val="000000"/>
                <w:sz w:val="24"/>
                <w:szCs w:val="24"/>
              </w:rPr>
            </w:pPr>
            <w:del w:id="37" w:author="W.L.P.M. Wijetunga" w:date="2021-06-15T16:13:00Z">
              <w:r w:rsidRPr="00F973B3" w:rsidDel="007F0041">
                <w:rPr>
                  <w:rFonts w:ascii="Times New Roman" w:eastAsia="Times New Roman" w:hAnsi="Times New Roman" w:cs="Times New Roman"/>
                  <w:color w:val="000000"/>
                  <w:sz w:val="24"/>
                  <w:szCs w:val="24"/>
                </w:rPr>
                <w:delText>J. P. M. DASS</w:delText>
              </w:r>
            </w:del>
          </w:p>
        </w:tc>
      </w:tr>
      <w:tr w:rsidR="003A2128" w:rsidRPr="00F973B3" w:rsidDel="007F0041" w14:paraId="30C0A479" w14:textId="159565A6">
        <w:trPr>
          <w:del w:id="38" w:author="W.L.P.M. Wijetunga" w:date="2021-06-15T16:13:00Z"/>
        </w:trPr>
        <w:tc>
          <w:tcPr>
            <w:tcW w:w="421" w:type="dxa"/>
            <w:shd w:val="clear" w:color="auto" w:fill="auto"/>
            <w:tcMar>
              <w:top w:w="100" w:type="dxa"/>
              <w:left w:w="100" w:type="dxa"/>
              <w:bottom w:w="100" w:type="dxa"/>
              <w:right w:w="100" w:type="dxa"/>
            </w:tcMar>
          </w:tcPr>
          <w:p w14:paraId="00000021" w14:textId="38B85F7C" w:rsidR="003A2128" w:rsidRPr="00F973B3" w:rsidDel="007F0041" w:rsidRDefault="000C0523">
            <w:pPr>
              <w:pBdr>
                <w:top w:val="nil"/>
                <w:left w:val="nil"/>
                <w:bottom w:val="nil"/>
                <w:right w:val="nil"/>
                <w:between w:val="nil"/>
              </w:pBdr>
              <w:spacing w:after="120" w:line="276" w:lineRule="auto"/>
              <w:rPr>
                <w:del w:id="39" w:author="W.L.P.M. Wijetunga" w:date="2021-06-15T16:13:00Z"/>
                <w:rFonts w:ascii="Times New Roman" w:eastAsia="Times New Roman" w:hAnsi="Times New Roman" w:cs="Times New Roman"/>
                <w:color w:val="000000"/>
                <w:sz w:val="24"/>
                <w:szCs w:val="24"/>
              </w:rPr>
            </w:pPr>
            <w:del w:id="40" w:author="W.L.P.M. Wijetunga" w:date="2021-06-15T16:13:00Z">
              <w:r w:rsidRPr="00F973B3" w:rsidDel="007F0041">
                <w:rPr>
                  <w:rFonts w:ascii="Times New Roman" w:eastAsia="Times New Roman" w:hAnsi="Times New Roman" w:cs="Times New Roman"/>
                  <w:color w:val="000000"/>
                  <w:sz w:val="24"/>
                  <w:szCs w:val="24"/>
                </w:rPr>
                <w:delText>3.</w:delText>
              </w:r>
            </w:del>
          </w:p>
        </w:tc>
        <w:tc>
          <w:tcPr>
            <w:tcW w:w="1701" w:type="dxa"/>
            <w:shd w:val="clear" w:color="auto" w:fill="auto"/>
            <w:tcMar>
              <w:top w:w="100" w:type="dxa"/>
              <w:left w:w="100" w:type="dxa"/>
              <w:bottom w:w="100" w:type="dxa"/>
              <w:right w:w="100" w:type="dxa"/>
            </w:tcMar>
          </w:tcPr>
          <w:p w14:paraId="00000022" w14:textId="2788A680" w:rsidR="003A2128" w:rsidRPr="00F973B3" w:rsidDel="007F0041" w:rsidRDefault="000C0523">
            <w:pPr>
              <w:pBdr>
                <w:top w:val="nil"/>
                <w:left w:val="nil"/>
                <w:bottom w:val="nil"/>
                <w:right w:val="nil"/>
                <w:between w:val="nil"/>
              </w:pBdr>
              <w:spacing w:after="120" w:line="276" w:lineRule="auto"/>
              <w:rPr>
                <w:del w:id="41" w:author="W.L.P.M. Wijetunga" w:date="2021-06-15T16:13:00Z"/>
                <w:rFonts w:ascii="Times New Roman" w:eastAsia="Times New Roman" w:hAnsi="Times New Roman" w:cs="Times New Roman"/>
                <w:color w:val="000000"/>
                <w:sz w:val="24"/>
                <w:szCs w:val="24"/>
              </w:rPr>
            </w:pPr>
            <w:del w:id="42" w:author="W.L.P.M. Wijetunga" w:date="2021-06-15T16:13:00Z">
              <w:r w:rsidRPr="00F973B3" w:rsidDel="007F0041">
                <w:rPr>
                  <w:rFonts w:ascii="Times New Roman" w:eastAsia="Times New Roman" w:hAnsi="Times New Roman" w:cs="Times New Roman"/>
                  <w:color w:val="000000"/>
                  <w:sz w:val="24"/>
                  <w:szCs w:val="24"/>
                </w:rPr>
                <w:delText>Index Number:</w:delText>
              </w:r>
            </w:del>
          </w:p>
        </w:tc>
        <w:tc>
          <w:tcPr>
            <w:tcW w:w="1275" w:type="dxa"/>
            <w:shd w:val="clear" w:color="auto" w:fill="auto"/>
            <w:tcMar>
              <w:top w:w="100" w:type="dxa"/>
              <w:left w:w="100" w:type="dxa"/>
              <w:bottom w:w="100" w:type="dxa"/>
              <w:right w:w="100" w:type="dxa"/>
            </w:tcMar>
          </w:tcPr>
          <w:p w14:paraId="00000023" w14:textId="7C8327C2" w:rsidR="003A2128" w:rsidRPr="00F973B3" w:rsidDel="007F0041" w:rsidRDefault="000C0523">
            <w:pPr>
              <w:pBdr>
                <w:top w:val="nil"/>
                <w:left w:val="nil"/>
                <w:bottom w:val="nil"/>
                <w:right w:val="nil"/>
                <w:between w:val="nil"/>
              </w:pBdr>
              <w:spacing w:after="120" w:line="276" w:lineRule="auto"/>
              <w:rPr>
                <w:del w:id="43" w:author="W.L.P.M. Wijetunga" w:date="2021-06-15T16:13:00Z"/>
                <w:rFonts w:ascii="Times New Roman" w:eastAsia="Times New Roman" w:hAnsi="Times New Roman" w:cs="Times New Roman"/>
                <w:color w:val="000000"/>
                <w:sz w:val="24"/>
                <w:szCs w:val="24"/>
              </w:rPr>
            </w:pPr>
            <w:del w:id="44" w:author="W.L.P.M. Wijetunga" w:date="2021-06-15T16:13:00Z">
              <w:r w:rsidRPr="00F973B3" w:rsidDel="007F0041">
                <w:rPr>
                  <w:rFonts w:ascii="Times New Roman" w:eastAsia="Times New Roman" w:hAnsi="Times New Roman" w:cs="Times New Roman"/>
                  <w:color w:val="000000"/>
                  <w:sz w:val="24"/>
                  <w:szCs w:val="24"/>
                </w:rPr>
                <w:delText>19001312</w:delText>
              </w:r>
            </w:del>
          </w:p>
        </w:tc>
        <w:tc>
          <w:tcPr>
            <w:tcW w:w="851" w:type="dxa"/>
            <w:shd w:val="clear" w:color="auto" w:fill="auto"/>
            <w:tcMar>
              <w:top w:w="100" w:type="dxa"/>
              <w:left w:w="100" w:type="dxa"/>
              <w:bottom w:w="100" w:type="dxa"/>
              <w:right w:w="100" w:type="dxa"/>
            </w:tcMar>
          </w:tcPr>
          <w:p w14:paraId="00000024" w14:textId="67FCCCAA" w:rsidR="003A2128" w:rsidRPr="00F973B3" w:rsidDel="007F0041" w:rsidRDefault="000C0523">
            <w:pPr>
              <w:pBdr>
                <w:top w:val="nil"/>
                <w:left w:val="nil"/>
                <w:bottom w:val="nil"/>
                <w:right w:val="nil"/>
                <w:between w:val="nil"/>
              </w:pBdr>
              <w:spacing w:after="120" w:line="276" w:lineRule="auto"/>
              <w:rPr>
                <w:del w:id="45" w:author="W.L.P.M. Wijetunga" w:date="2021-06-15T16:13:00Z"/>
                <w:rFonts w:ascii="Times New Roman" w:eastAsia="Times New Roman" w:hAnsi="Times New Roman" w:cs="Times New Roman"/>
                <w:color w:val="000000"/>
                <w:sz w:val="24"/>
                <w:szCs w:val="24"/>
              </w:rPr>
            </w:pPr>
            <w:del w:id="46" w:author="W.L.P.M. Wijetunga" w:date="2021-06-15T16:13:00Z">
              <w:r w:rsidRPr="00F973B3" w:rsidDel="007F0041">
                <w:rPr>
                  <w:rFonts w:ascii="Times New Roman" w:eastAsia="Times New Roman" w:hAnsi="Times New Roman" w:cs="Times New Roman"/>
                  <w:color w:val="000000"/>
                  <w:sz w:val="24"/>
                  <w:szCs w:val="24"/>
                </w:rPr>
                <w:delText>Name:</w:delText>
              </w:r>
            </w:del>
          </w:p>
        </w:tc>
        <w:tc>
          <w:tcPr>
            <w:tcW w:w="4252" w:type="dxa"/>
            <w:shd w:val="clear" w:color="auto" w:fill="auto"/>
            <w:tcMar>
              <w:top w:w="100" w:type="dxa"/>
              <w:left w:w="100" w:type="dxa"/>
              <w:bottom w:w="100" w:type="dxa"/>
              <w:right w:w="100" w:type="dxa"/>
            </w:tcMar>
          </w:tcPr>
          <w:p w14:paraId="00000025" w14:textId="2506EBEB" w:rsidR="003A2128" w:rsidRPr="00F973B3" w:rsidDel="007F0041" w:rsidRDefault="000C0523">
            <w:pPr>
              <w:pBdr>
                <w:top w:val="nil"/>
                <w:left w:val="nil"/>
                <w:bottom w:val="nil"/>
                <w:right w:val="nil"/>
                <w:between w:val="nil"/>
              </w:pBdr>
              <w:spacing w:after="120" w:line="276" w:lineRule="auto"/>
              <w:rPr>
                <w:del w:id="47" w:author="W.L.P.M. Wijetunga" w:date="2021-06-15T16:13:00Z"/>
                <w:rFonts w:ascii="Times New Roman" w:eastAsia="Times New Roman" w:hAnsi="Times New Roman" w:cs="Times New Roman"/>
                <w:color w:val="000000"/>
                <w:sz w:val="24"/>
                <w:szCs w:val="24"/>
              </w:rPr>
            </w:pPr>
            <w:del w:id="48" w:author="W.L.P.M. Wijetunga" w:date="2021-06-15T16:13:00Z">
              <w:r w:rsidRPr="00F973B3" w:rsidDel="007F0041">
                <w:rPr>
                  <w:rFonts w:ascii="Times New Roman" w:eastAsia="Times New Roman" w:hAnsi="Times New Roman" w:cs="Times New Roman"/>
                  <w:color w:val="000000"/>
                  <w:sz w:val="24"/>
                  <w:szCs w:val="24"/>
                </w:rPr>
                <w:delText>H.B.S. BHASHITHA RANASINGHE</w:delText>
              </w:r>
            </w:del>
          </w:p>
        </w:tc>
      </w:tr>
      <w:tr w:rsidR="003A2128" w:rsidRPr="00F973B3" w:rsidDel="007F0041" w14:paraId="6972872D" w14:textId="41E7A36C">
        <w:trPr>
          <w:del w:id="49" w:author="W.L.P.M. Wijetunga" w:date="2021-06-15T16:13:00Z"/>
        </w:trPr>
        <w:tc>
          <w:tcPr>
            <w:tcW w:w="421" w:type="dxa"/>
            <w:shd w:val="clear" w:color="auto" w:fill="auto"/>
            <w:tcMar>
              <w:top w:w="100" w:type="dxa"/>
              <w:left w:w="100" w:type="dxa"/>
              <w:bottom w:w="100" w:type="dxa"/>
              <w:right w:w="100" w:type="dxa"/>
            </w:tcMar>
          </w:tcPr>
          <w:p w14:paraId="00000026" w14:textId="258332B1" w:rsidR="003A2128" w:rsidRPr="00F973B3" w:rsidDel="007F0041" w:rsidRDefault="000C0523">
            <w:pPr>
              <w:pBdr>
                <w:top w:val="nil"/>
                <w:left w:val="nil"/>
                <w:bottom w:val="nil"/>
                <w:right w:val="nil"/>
                <w:between w:val="nil"/>
              </w:pBdr>
              <w:spacing w:after="120" w:line="276" w:lineRule="auto"/>
              <w:rPr>
                <w:del w:id="50" w:author="W.L.P.M. Wijetunga" w:date="2021-06-15T16:13:00Z"/>
                <w:rFonts w:ascii="Times New Roman" w:eastAsia="Times New Roman" w:hAnsi="Times New Roman" w:cs="Times New Roman"/>
                <w:color w:val="000000"/>
                <w:sz w:val="24"/>
                <w:szCs w:val="24"/>
              </w:rPr>
            </w:pPr>
            <w:del w:id="51" w:author="W.L.P.M. Wijetunga" w:date="2021-06-15T16:13:00Z">
              <w:r w:rsidRPr="00F973B3" w:rsidDel="007F0041">
                <w:rPr>
                  <w:rFonts w:ascii="Times New Roman" w:eastAsia="Times New Roman" w:hAnsi="Times New Roman" w:cs="Times New Roman"/>
                  <w:color w:val="000000"/>
                  <w:sz w:val="24"/>
                  <w:szCs w:val="24"/>
                </w:rPr>
                <w:delText>4.</w:delText>
              </w:r>
            </w:del>
          </w:p>
        </w:tc>
        <w:tc>
          <w:tcPr>
            <w:tcW w:w="1701" w:type="dxa"/>
            <w:shd w:val="clear" w:color="auto" w:fill="auto"/>
            <w:tcMar>
              <w:top w:w="100" w:type="dxa"/>
              <w:left w:w="100" w:type="dxa"/>
              <w:bottom w:w="100" w:type="dxa"/>
              <w:right w:w="100" w:type="dxa"/>
            </w:tcMar>
          </w:tcPr>
          <w:p w14:paraId="00000027" w14:textId="6AA405C1" w:rsidR="003A2128" w:rsidRPr="00F973B3" w:rsidDel="007F0041" w:rsidRDefault="000C0523">
            <w:pPr>
              <w:pBdr>
                <w:top w:val="nil"/>
                <w:left w:val="nil"/>
                <w:bottom w:val="nil"/>
                <w:right w:val="nil"/>
                <w:between w:val="nil"/>
              </w:pBdr>
              <w:spacing w:after="120" w:line="276" w:lineRule="auto"/>
              <w:rPr>
                <w:del w:id="52" w:author="W.L.P.M. Wijetunga" w:date="2021-06-15T16:13:00Z"/>
                <w:rFonts w:ascii="Times New Roman" w:eastAsia="Times New Roman" w:hAnsi="Times New Roman" w:cs="Times New Roman"/>
                <w:color w:val="000000"/>
                <w:sz w:val="24"/>
                <w:szCs w:val="24"/>
              </w:rPr>
            </w:pPr>
            <w:del w:id="53" w:author="W.L.P.M. Wijetunga" w:date="2021-06-15T16:13:00Z">
              <w:r w:rsidRPr="00F973B3" w:rsidDel="007F0041">
                <w:rPr>
                  <w:rFonts w:ascii="Times New Roman" w:eastAsia="Times New Roman" w:hAnsi="Times New Roman" w:cs="Times New Roman"/>
                  <w:color w:val="000000"/>
                  <w:sz w:val="24"/>
                  <w:szCs w:val="24"/>
                </w:rPr>
                <w:delText>Index Number:</w:delText>
              </w:r>
            </w:del>
          </w:p>
        </w:tc>
        <w:tc>
          <w:tcPr>
            <w:tcW w:w="1275" w:type="dxa"/>
            <w:shd w:val="clear" w:color="auto" w:fill="auto"/>
            <w:tcMar>
              <w:top w:w="100" w:type="dxa"/>
              <w:left w:w="100" w:type="dxa"/>
              <w:bottom w:w="100" w:type="dxa"/>
              <w:right w:w="100" w:type="dxa"/>
            </w:tcMar>
          </w:tcPr>
          <w:p w14:paraId="00000028" w14:textId="3C3707BE" w:rsidR="003A2128" w:rsidRPr="00F973B3" w:rsidDel="007F0041" w:rsidRDefault="000C0523">
            <w:pPr>
              <w:pBdr>
                <w:top w:val="nil"/>
                <w:left w:val="nil"/>
                <w:bottom w:val="nil"/>
                <w:right w:val="nil"/>
                <w:between w:val="nil"/>
              </w:pBdr>
              <w:spacing w:after="120" w:line="276" w:lineRule="auto"/>
              <w:rPr>
                <w:del w:id="54" w:author="W.L.P.M. Wijetunga" w:date="2021-06-15T16:13:00Z"/>
                <w:rFonts w:ascii="Times New Roman" w:eastAsia="Times New Roman" w:hAnsi="Times New Roman" w:cs="Times New Roman"/>
                <w:color w:val="000000"/>
                <w:sz w:val="24"/>
                <w:szCs w:val="24"/>
              </w:rPr>
            </w:pPr>
            <w:del w:id="55" w:author="W.L.P.M. Wijetunga" w:date="2021-06-15T16:13:00Z">
              <w:r w:rsidRPr="00F973B3" w:rsidDel="007F0041">
                <w:rPr>
                  <w:rFonts w:ascii="Times New Roman" w:eastAsia="Times New Roman" w:hAnsi="Times New Roman" w:cs="Times New Roman"/>
                  <w:color w:val="000000"/>
                  <w:sz w:val="24"/>
                  <w:szCs w:val="24"/>
                </w:rPr>
                <w:delText>19000782</w:delText>
              </w:r>
            </w:del>
          </w:p>
        </w:tc>
        <w:tc>
          <w:tcPr>
            <w:tcW w:w="851" w:type="dxa"/>
            <w:shd w:val="clear" w:color="auto" w:fill="auto"/>
            <w:tcMar>
              <w:top w:w="100" w:type="dxa"/>
              <w:left w:w="100" w:type="dxa"/>
              <w:bottom w:w="100" w:type="dxa"/>
              <w:right w:w="100" w:type="dxa"/>
            </w:tcMar>
          </w:tcPr>
          <w:p w14:paraId="00000029" w14:textId="394F54E4" w:rsidR="003A2128" w:rsidRPr="00F973B3" w:rsidDel="007F0041" w:rsidRDefault="000C0523">
            <w:pPr>
              <w:pBdr>
                <w:top w:val="nil"/>
                <w:left w:val="nil"/>
                <w:bottom w:val="nil"/>
                <w:right w:val="nil"/>
                <w:between w:val="nil"/>
              </w:pBdr>
              <w:spacing w:after="120" w:line="276" w:lineRule="auto"/>
              <w:rPr>
                <w:del w:id="56" w:author="W.L.P.M. Wijetunga" w:date="2021-06-15T16:13:00Z"/>
                <w:rFonts w:ascii="Times New Roman" w:eastAsia="Times New Roman" w:hAnsi="Times New Roman" w:cs="Times New Roman"/>
                <w:color w:val="000000"/>
                <w:sz w:val="24"/>
                <w:szCs w:val="24"/>
              </w:rPr>
            </w:pPr>
            <w:del w:id="57" w:author="W.L.P.M. Wijetunga" w:date="2021-06-15T16:13:00Z">
              <w:r w:rsidRPr="00F973B3" w:rsidDel="007F0041">
                <w:rPr>
                  <w:rFonts w:ascii="Times New Roman" w:eastAsia="Times New Roman" w:hAnsi="Times New Roman" w:cs="Times New Roman"/>
                  <w:color w:val="000000"/>
                  <w:sz w:val="24"/>
                  <w:szCs w:val="24"/>
                </w:rPr>
                <w:delText>Name:</w:delText>
              </w:r>
            </w:del>
          </w:p>
        </w:tc>
        <w:tc>
          <w:tcPr>
            <w:tcW w:w="4252" w:type="dxa"/>
            <w:shd w:val="clear" w:color="auto" w:fill="auto"/>
            <w:tcMar>
              <w:top w:w="100" w:type="dxa"/>
              <w:left w:w="100" w:type="dxa"/>
              <w:bottom w:w="100" w:type="dxa"/>
              <w:right w:w="100" w:type="dxa"/>
            </w:tcMar>
          </w:tcPr>
          <w:p w14:paraId="0000002A" w14:textId="33398D1F" w:rsidR="003A2128" w:rsidRPr="00F973B3" w:rsidDel="007F0041" w:rsidRDefault="000C0523">
            <w:pPr>
              <w:pBdr>
                <w:top w:val="nil"/>
                <w:left w:val="nil"/>
                <w:bottom w:val="nil"/>
                <w:right w:val="nil"/>
                <w:between w:val="nil"/>
              </w:pBdr>
              <w:spacing w:after="120" w:line="276" w:lineRule="auto"/>
              <w:rPr>
                <w:del w:id="58" w:author="W.L.P.M. Wijetunga" w:date="2021-06-15T16:13:00Z"/>
                <w:rFonts w:ascii="Times New Roman" w:eastAsia="Times New Roman" w:hAnsi="Times New Roman" w:cs="Times New Roman"/>
                <w:color w:val="000000"/>
                <w:sz w:val="24"/>
                <w:szCs w:val="24"/>
              </w:rPr>
            </w:pPr>
            <w:del w:id="59" w:author="W.L.P.M. Wijetunga" w:date="2021-06-15T16:13:00Z">
              <w:r w:rsidRPr="00F973B3" w:rsidDel="007F0041">
                <w:rPr>
                  <w:rFonts w:ascii="Times New Roman" w:eastAsia="Times New Roman" w:hAnsi="Times New Roman" w:cs="Times New Roman"/>
                  <w:color w:val="000000"/>
                  <w:sz w:val="24"/>
                  <w:szCs w:val="24"/>
                </w:rPr>
                <w:delText>K. P. D. PRASAD LAKSHAN</w:delText>
              </w:r>
            </w:del>
          </w:p>
        </w:tc>
      </w:tr>
    </w:tbl>
    <w:p w14:paraId="0000002B" w14:textId="5891FD18" w:rsidR="003A2128" w:rsidRDefault="000C0523">
      <w:pPr>
        <w:pBdr>
          <w:top w:val="nil"/>
          <w:left w:val="nil"/>
          <w:bottom w:val="nil"/>
          <w:right w:val="nil"/>
          <w:between w:val="nil"/>
        </w:pBdr>
        <w:spacing w:after="120"/>
        <w:rPr>
          <w:ins w:id="60" w:author="W.L.P.M. Wijetunga" w:date="2021-06-15T16:15:00Z"/>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GB"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56275" cy="1883410"/>
                    </a:xfrm>
                    <a:prstGeom prst="rect">
                      <a:avLst/>
                    </a:prstGeom>
                    <a:ln/>
                  </pic:spPr>
                </pic:pic>
              </a:graphicData>
            </a:graphic>
          </wp:inline>
        </w:drawing>
      </w:r>
    </w:p>
    <w:p w14:paraId="73A7631F" w14:textId="1991F045" w:rsidR="007F0041" w:rsidRDefault="007F0041">
      <w:pPr>
        <w:pBdr>
          <w:top w:val="nil"/>
          <w:left w:val="nil"/>
          <w:bottom w:val="nil"/>
          <w:right w:val="nil"/>
          <w:between w:val="nil"/>
        </w:pBdr>
        <w:spacing w:after="120"/>
        <w:rPr>
          <w:ins w:id="61" w:author="W.L.P.M. Wijetunga" w:date="2021-06-15T16:15:00Z"/>
          <w:rFonts w:ascii="Times New Roman" w:eastAsia="Times New Roman" w:hAnsi="Times New Roman" w:cs="Times New Roman"/>
          <w:color w:val="000000"/>
          <w:sz w:val="24"/>
          <w:szCs w:val="24"/>
        </w:rPr>
      </w:pPr>
    </w:p>
    <w:p w14:paraId="0EBB3AFF" w14:textId="3FD2F764" w:rsidR="007F0041" w:rsidRDefault="007F0041">
      <w:pPr>
        <w:pBdr>
          <w:top w:val="nil"/>
          <w:left w:val="nil"/>
          <w:bottom w:val="nil"/>
          <w:right w:val="nil"/>
          <w:between w:val="nil"/>
        </w:pBdr>
        <w:spacing w:after="120"/>
        <w:rPr>
          <w:ins w:id="62" w:author="W.L.P.M. Wijetunga" w:date="2021-06-15T16:15:00Z"/>
          <w:rFonts w:ascii="Times New Roman" w:eastAsia="Times New Roman" w:hAnsi="Times New Roman" w:cs="Times New Roman"/>
          <w:color w:val="000000"/>
          <w:sz w:val="24"/>
          <w:szCs w:val="24"/>
        </w:rPr>
      </w:pPr>
    </w:p>
    <w:p w14:paraId="1B699E5B" w14:textId="3DECD988" w:rsidR="007F0041" w:rsidRDefault="007F0041">
      <w:pPr>
        <w:pBdr>
          <w:top w:val="nil"/>
          <w:left w:val="nil"/>
          <w:bottom w:val="nil"/>
          <w:right w:val="nil"/>
          <w:between w:val="nil"/>
        </w:pBdr>
        <w:spacing w:after="120"/>
        <w:rPr>
          <w:ins w:id="63" w:author="W.L.P.M. Wijetunga" w:date="2021-06-15T16:15:00Z"/>
          <w:rFonts w:ascii="Times New Roman" w:eastAsia="Times New Roman" w:hAnsi="Times New Roman" w:cs="Times New Roman"/>
          <w:color w:val="000000"/>
          <w:sz w:val="24"/>
          <w:szCs w:val="24"/>
        </w:rPr>
      </w:pPr>
    </w:p>
    <w:p w14:paraId="42621364" w14:textId="7777777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2C" w14:textId="059FCC53" w:rsidR="003A2128" w:rsidRPr="00F973B3" w:rsidRDefault="00344D1D" w:rsidP="00344D1D">
      <w:pPr>
        <w:pBdr>
          <w:top w:val="nil"/>
          <w:left w:val="nil"/>
          <w:bottom w:val="nil"/>
          <w:right w:val="nil"/>
          <w:between w:val="nil"/>
        </w:pBdr>
        <w:spacing w:after="120"/>
        <w:jc w:val="center"/>
        <w:rPr>
          <w:rFonts w:ascii="Times New Roman" w:eastAsia="Times New Roman" w:hAnsi="Times New Roman" w:cs="Times New Roman"/>
          <w:color w:val="000000"/>
          <w:sz w:val="28"/>
          <w:szCs w:val="28"/>
        </w:rPr>
      </w:pPr>
      <w:r w:rsidRPr="00F973B3">
        <w:rPr>
          <w:rFonts w:ascii="Times New Roman" w:eastAsia="Times New Roman" w:hAnsi="Times New Roman" w:cs="Times New Roman"/>
          <w:color w:val="000000"/>
          <w:sz w:val="28"/>
          <w:szCs w:val="28"/>
        </w:rPr>
        <w:lastRenderedPageBreak/>
        <w:t>Table of Contents</w:t>
      </w:r>
    </w:p>
    <w:sdt>
      <w:sdtPr>
        <w:rPr>
          <w:rFonts w:ascii="Times New Roman" w:hAnsi="Times New Roman" w:cs="Times New Roman"/>
        </w:rPr>
        <w:id w:val="-747577082"/>
        <w:docPartObj>
          <w:docPartGallery w:val="Table of Contents"/>
          <w:docPartUnique/>
        </w:docPartObj>
      </w:sdtPr>
      <w:sdtEndPr/>
      <w:sdtContent>
        <w:p w14:paraId="0000002D" w14:textId="77777777" w:rsidR="003A2128" w:rsidRPr="00F973B3" w:rsidRDefault="000C0523">
          <w:pPr>
            <w:tabs>
              <w:tab w:val="right" w:pos="9070"/>
            </w:tabs>
            <w:spacing w:before="80" w:line="240" w:lineRule="auto"/>
            <w:ind w:left="720"/>
            <w:rPr>
              <w:rFonts w:ascii="Times New Roman" w:eastAsia="Cambria" w:hAnsi="Times New Roman" w:cs="Times New Roman"/>
              <w:b/>
              <w:color w:val="000000"/>
              <w:sz w:val="20"/>
              <w:szCs w:val="20"/>
              <w:rPrChange w:id="64"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65" w:author="W.L.P.M. Wijetunga" w:date="2021-06-15T15:46:00Z">
                <w:rPr/>
              </w:rPrChange>
            </w:rPr>
            <w:fldChar w:fldCharType="begin"/>
          </w:r>
          <w:r w:rsidRPr="00F973B3">
            <w:rPr>
              <w:rFonts w:ascii="Times New Roman" w:hAnsi="Times New Roman" w:cs="Times New Roman"/>
              <w:rPrChange w:id="66" w:author="W.L.P.M. Wijetunga" w:date="2021-06-15T15:46:00Z">
                <w:rPr/>
              </w:rPrChange>
            </w:rPr>
            <w:instrText xml:space="preserve"> TOC \h \u \z </w:instrText>
          </w:r>
          <w:r w:rsidRPr="00F973B3">
            <w:rPr>
              <w:rFonts w:ascii="Times New Roman" w:hAnsi="Times New Roman" w:cs="Times New Roman"/>
              <w:rPrChange w:id="67" w:author="W.L.P.M. Wijetunga" w:date="2021-06-15T15:46:00Z">
                <w:rPr/>
              </w:rPrChange>
            </w:rPr>
            <w:fldChar w:fldCharType="separate"/>
          </w:r>
          <w:r w:rsidR="00472076" w:rsidRPr="00F973B3">
            <w:rPr>
              <w:rFonts w:ascii="Times New Roman" w:hAnsi="Times New Roman" w:cs="Times New Roman"/>
              <w:rPrChange w:id="68" w:author="W.L.P.M. Wijetunga" w:date="2021-06-15T15:46:00Z">
                <w:rPr/>
              </w:rPrChange>
            </w:rPr>
            <w:fldChar w:fldCharType="begin"/>
          </w:r>
          <w:r w:rsidR="00472076" w:rsidRPr="00F973B3">
            <w:rPr>
              <w:rFonts w:ascii="Times New Roman" w:hAnsi="Times New Roman" w:cs="Times New Roman"/>
              <w:rPrChange w:id="69" w:author="W.L.P.M. Wijetunga" w:date="2021-06-15T15:46:00Z">
                <w:rPr/>
              </w:rPrChange>
            </w:rPr>
            <w:instrText xml:space="preserve"> HYPERLINK \l "_heading=h.gjdgxs" \h </w:instrText>
          </w:r>
          <w:r w:rsidR="00472076" w:rsidRPr="00F973B3">
            <w:rPr>
              <w:rFonts w:ascii="Times New Roman" w:hAnsi="Times New Roman" w:cs="Times New Roman"/>
              <w:rPrChange w:id="70" w:author="W.L.P.M. Wijetunga" w:date="2021-06-15T15:46:00Z">
                <w:rPr>
                  <w:rFonts w:ascii="Cambria" w:eastAsia="Cambria" w:hAnsi="Cambria" w:cs="Cambria"/>
                  <w:b/>
                  <w:color w:val="000000"/>
                  <w:sz w:val="20"/>
                  <w:szCs w:val="20"/>
                </w:rPr>
              </w:rPrChange>
            </w:rPr>
            <w:fldChar w:fldCharType="separate"/>
          </w:r>
          <w:r w:rsidRPr="00F973B3">
            <w:rPr>
              <w:rFonts w:ascii="Times New Roman" w:eastAsia="Cambria" w:hAnsi="Times New Roman" w:cs="Times New Roman"/>
              <w:b/>
              <w:color w:val="000000"/>
              <w:sz w:val="20"/>
              <w:szCs w:val="20"/>
              <w:rPrChange w:id="71" w:author="W.L.P.M. Wijetunga" w:date="2021-06-15T15:46:00Z">
                <w:rPr>
                  <w:rFonts w:ascii="Cambria" w:eastAsia="Cambria" w:hAnsi="Cambria" w:cs="Cambria"/>
                  <w:b/>
                  <w:color w:val="000000"/>
                  <w:sz w:val="20"/>
                  <w:szCs w:val="20"/>
                </w:rPr>
              </w:rPrChange>
            </w:rPr>
            <w:t>Group and Supervisor details</w:t>
          </w:r>
          <w:r w:rsidR="00472076" w:rsidRPr="00F973B3">
            <w:rPr>
              <w:rFonts w:ascii="Times New Roman" w:eastAsia="Cambria" w:hAnsi="Times New Roman" w:cs="Times New Roman"/>
              <w:b/>
              <w:color w:val="000000"/>
              <w:sz w:val="20"/>
              <w:szCs w:val="20"/>
              <w:rPrChange w:id="72" w:author="W.L.P.M. Wijetunga" w:date="2021-06-15T15:46:00Z">
                <w:rPr>
                  <w:rFonts w:ascii="Cambria" w:eastAsia="Cambria" w:hAnsi="Cambria" w:cs="Cambria"/>
                  <w:b/>
                  <w:color w:val="000000"/>
                  <w:sz w:val="20"/>
                  <w:szCs w:val="20"/>
                </w:rPr>
              </w:rPrChange>
            </w:rPr>
            <w:fldChar w:fldCharType="end"/>
          </w:r>
          <w:r w:rsidRPr="00F973B3">
            <w:rPr>
              <w:rFonts w:ascii="Times New Roman" w:eastAsia="Cambria" w:hAnsi="Times New Roman" w:cs="Times New Roman"/>
              <w:b/>
              <w:color w:val="000000"/>
              <w:sz w:val="20"/>
              <w:szCs w:val="20"/>
              <w:rPrChange w:id="73" w:author="W.L.P.M. Wijetunga" w:date="2021-06-15T15:46:00Z">
                <w:rPr>
                  <w:rFonts w:ascii="Cambria" w:eastAsia="Cambria" w:hAnsi="Cambria" w:cs="Cambria"/>
                  <w:b/>
                  <w:color w:val="000000"/>
                  <w:sz w:val="20"/>
                  <w:szCs w:val="20"/>
                </w:rPr>
              </w:rPrChange>
            </w:rPr>
            <w:tab/>
          </w:r>
          <w:r w:rsidRPr="00F973B3">
            <w:rPr>
              <w:rFonts w:ascii="Times New Roman" w:hAnsi="Times New Roman" w:cs="Times New Roman"/>
              <w:rPrChange w:id="74" w:author="W.L.P.M. Wijetunga" w:date="2021-06-15T15:46:00Z">
                <w:rPr/>
              </w:rPrChange>
            </w:rPr>
            <w:fldChar w:fldCharType="begin"/>
          </w:r>
          <w:r w:rsidRPr="00F973B3">
            <w:rPr>
              <w:rFonts w:ascii="Times New Roman" w:hAnsi="Times New Roman" w:cs="Times New Roman"/>
              <w:rPrChange w:id="75" w:author="W.L.P.M. Wijetunga" w:date="2021-06-15T15:46:00Z">
                <w:rPr/>
              </w:rPrChange>
            </w:rPr>
            <w:instrText xml:space="preserve"> PAGEREF _heading=h.gjdgxs \h </w:instrText>
          </w:r>
          <w:r w:rsidRPr="00F973B3">
            <w:rPr>
              <w:rFonts w:ascii="Times New Roman" w:hAnsi="Times New Roman" w:cs="Times New Roman"/>
              <w:rPrChange w:id="76" w:author="W.L.P.M. Wijetunga" w:date="2021-06-15T15:46:00Z">
                <w:rPr>
                  <w:rFonts w:ascii="Times New Roman" w:hAnsi="Times New Roman" w:cs="Times New Roman"/>
                </w:rPr>
              </w:rPrChange>
            </w:rPr>
          </w:r>
          <w:r w:rsidRPr="00F973B3">
            <w:rPr>
              <w:rFonts w:ascii="Times New Roman" w:hAnsi="Times New Roman" w:cs="Times New Roman"/>
              <w:rPrChange w:id="77" w:author="W.L.P.M. Wijetunga" w:date="2021-06-15T15:46:00Z">
                <w:rPr/>
              </w:rPrChange>
            </w:rPr>
            <w:fldChar w:fldCharType="separate"/>
          </w:r>
          <w:r w:rsidRPr="00F973B3">
            <w:rPr>
              <w:rFonts w:ascii="Times New Roman" w:eastAsia="Cambria" w:hAnsi="Times New Roman" w:cs="Times New Roman"/>
              <w:b/>
              <w:color w:val="000000"/>
              <w:sz w:val="20"/>
              <w:szCs w:val="20"/>
              <w:rPrChange w:id="78" w:author="W.L.P.M. Wijetunga" w:date="2021-06-15T15:46:00Z">
                <w:rPr>
                  <w:rFonts w:ascii="Cambria" w:eastAsia="Cambria" w:hAnsi="Cambria" w:cs="Cambria"/>
                  <w:b/>
                  <w:color w:val="000000"/>
                  <w:sz w:val="20"/>
                  <w:szCs w:val="20"/>
                </w:rPr>
              </w:rPrChange>
            </w:rPr>
            <w:t>1</w:t>
          </w:r>
          <w:r w:rsidRPr="00F973B3">
            <w:rPr>
              <w:rFonts w:ascii="Times New Roman" w:hAnsi="Times New Roman" w:cs="Times New Roman"/>
              <w:rPrChange w:id="79" w:author="W.L.P.M. Wijetunga" w:date="2021-06-15T15:46:00Z">
                <w:rPr/>
              </w:rPrChange>
            </w:rPr>
            <w:fldChar w:fldCharType="end"/>
          </w:r>
        </w:p>
        <w:p w14:paraId="0000002E" w14:textId="77777777" w:rsidR="003A2128" w:rsidRPr="00F973B3" w:rsidRDefault="00472076">
          <w:pPr>
            <w:tabs>
              <w:tab w:val="right" w:pos="9070"/>
            </w:tabs>
            <w:spacing w:before="60" w:line="240" w:lineRule="auto"/>
            <w:ind w:left="720"/>
            <w:rPr>
              <w:rFonts w:ascii="Times New Roman" w:eastAsia="Cambria" w:hAnsi="Times New Roman" w:cs="Times New Roman"/>
              <w:b/>
              <w:color w:val="000000"/>
              <w:sz w:val="20"/>
              <w:szCs w:val="20"/>
              <w:rPrChange w:id="80"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81" w:author="W.L.P.M. Wijetunga" w:date="2021-06-15T15:46:00Z">
                <w:rPr/>
              </w:rPrChange>
            </w:rPr>
            <w:fldChar w:fldCharType="begin"/>
          </w:r>
          <w:r w:rsidRPr="00F973B3">
            <w:rPr>
              <w:rFonts w:ascii="Times New Roman" w:hAnsi="Times New Roman" w:cs="Times New Roman"/>
              <w:rPrChange w:id="82" w:author="W.L.P.M. Wijetunga" w:date="2021-06-15T15:46:00Z">
                <w:rPr/>
              </w:rPrChange>
            </w:rPr>
            <w:instrText xml:space="preserve"> HYPERLINK \l "_heading=h.30j0zll" \h </w:instrText>
          </w:r>
          <w:r w:rsidRPr="00F973B3">
            <w:rPr>
              <w:rFonts w:ascii="Times New Roman" w:hAnsi="Times New Roman" w:cs="Times New Roman"/>
              <w:rPrChange w:id="83"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84" w:author="W.L.P.M. Wijetunga" w:date="2021-06-15T15:46:00Z">
                <w:rPr>
                  <w:rFonts w:ascii="Cambria" w:eastAsia="Cambria" w:hAnsi="Cambria" w:cs="Cambria"/>
                  <w:b/>
                  <w:color w:val="000000"/>
                  <w:sz w:val="20"/>
                  <w:szCs w:val="20"/>
                </w:rPr>
              </w:rPrChange>
            </w:rPr>
            <w:t>Group Number &amp; Members Details</w:t>
          </w:r>
          <w:r w:rsidRPr="00F973B3">
            <w:rPr>
              <w:rFonts w:ascii="Times New Roman" w:eastAsia="Cambria" w:hAnsi="Times New Roman" w:cs="Times New Roman"/>
              <w:b/>
              <w:color w:val="000000"/>
              <w:sz w:val="20"/>
              <w:szCs w:val="20"/>
              <w:rPrChange w:id="85"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86"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87" w:author="W.L.P.M. Wijetunga" w:date="2021-06-15T15:46:00Z">
                <w:rPr/>
              </w:rPrChange>
            </w:rPr>
            <w:fldChar w:fldCharType="begin"/>
          </w:r>
          <w:r w:rsidR="000C0523" w:rsidRPr="00F973B3">
            <w:rPr>
              <w:rFonts w:ascii="Times New Roman" w:hAnsi="Times New Roman" w:cs="Times New Roman"/>
              <w:rPrChange w:id="88" w:author="W.L.P.M. Wijetunga" w:date="2021-06-15T15:46:00Z">
                <w:rPr/>
              </w:rPrChange>
            </w:rPr>
            <w:instrText xml:space="preserve"> PAGEREF _heading=h.30j0zll \h </w:instrText>
          </w:r>
          <w:r w:rsidR="000C0523" w:rsidRPr="00F973B3">
            <w:rPr>
              <w:rFonts w:ascii="Times New Roman" w:hAnsi="Times New Roman" w:cs="Times New Roman"/>
              <w:rPrChange w:id="89" w:author="W.L.P.M. Wijetunga" w:date="2021-06-15T15:46:00Z">
                <w:rPr>
                  <w:rFonts w:ascii="Times New Roman" w:hAnsi="Times New Roman" w:cs="Times New Roman"/>
                </w:rPr>
              </w:rPrChange>
            </w:rPr>
          </w:r>
          <w:r w:rsidR="000C0523" w:rsidRPr="00F973B3">
            <w:rPr>
              <w:rFonts w:ascii="Times New Roman" w:hAnsi="Times New Roman" w:cs="Times New Roman"/>
              <w:rPrChange w:id="90"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91" w:author="W.L.P.M. Wijetunga" w:date="2021-06-15T15:46:00Z">
                <w:rPr>
                  <w:rFonts w:ascii="Cambria" w:eastAsia="Cambria" w:hAnsi="Cambria" w:cs="Cambria"/>
                  <w:b/>
                  <w:color w:val="000000"/>
                  <w:sz w:val="20"/>
                  <w:szCs w:val="20"/>
                </w:rPr>
              </w:rPrChange>
            </w:rPr>
            <w:t>1</w:t>
          </w:r>
          <w:r w:rsidR="000C0523" w:rsidRPr="00F973B3">
            <w:rPr>
              <w:rFonts w:ascii="Times New Roman" w:hAnsi="Times New Roman" w:cs="Times New Roman"/>
              <w:rPrChange w:id="92" w:author="W.L.P.M. Wijetunga" w:date="2021-06-15T15:46:00Z">
                <w:rPr/>
              </w:rPrChange>
            </w:rPr>
            <w:fldChar w:fldCharType="end"/>
          </w:r>
        </w:p>
        <w:p w14:paraId="0000002F"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93"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94" w:author="W.L.P.M. Wijetunga" w:date="2021-06-15T15:46:00Z">
                <w:rPr/>
              </w:rPrChange>
            </w:rPr>
            <w:fldChar w:fldCharType="begin"/>
          </w:r>
          <w:r w:rsidRPr="00F973B3">
            <w:rPr>
              <w:rFonts w:ascii="Times New Roman" w:hAnsi="Times New Roman" w:cs="Times New Roman"/>
              <w:rPrChange w:id="95" w:author="W.L.P.M. Wijetunga" w:date="2021-06-15T15:46:00Z">
                <w:rPr/>
              </w:rPrChange>
            </w:rPr>
            <w:instrText xml:space="preserve"> HYPERLINK \l "_heading=h.1fob9te" \h </w:instrText>
          </w:r>
          <w:r w:rsidRPr="00F973B3">
            <w:rPr>
              <w:rFonts w:ascii="Times New Roman" w:hAnsi="Times New Roman" w:cs="Times New Roman"/>
              <w:rPrChange w:id="96"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97" w:author="W.L.P.M. Wijetunga" w:date="2021-06-15T15:46:00Z">
                <w:rPr>
                  <w:rFonts w:ascii="Cambria" w:eastAsia="Cambria" w:hAnsi="Cambria" w:cs="Cambria"/>
                  <w:b/>
                  <w:color w:val="000000"/>
                  <w:sz w:val="20"/>
                  <w:szCs w:val="20"/>
                </w:rPr>
              </w:rPrChange>
            </w:rPr>
            <w:t>Introduction to Project</w:t>
          </w:r>
          <w:r w:rsidRPr="00F973B3">
            <w:rPr>
              <w:rFonts w:ascii="Times New Roman" w:eastAsia="Cambria" w:hAnsi="Times New Roman" w:cs="Times New Roman"/>
              <w:b/>
              <w:color w:val="000000"/>
              <w:sz w:val="20"/>
              <w:szCs w:val="20"/>
              <w:rPrChange w:id="98"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99"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100" w:author="W.L.P.M. Wijetunga" w:date="2021-06-15T15:46:00Z">
                <w:rPr/>
              </w:rPrChange>
            </w:rPr>
            <w:fldChar w:fldCharType="begin"/>
          </w:r>
          <w:r w:rsidR="000C0523" w:rsidRPr="00F973B3">
            <w:rPr>
              <w:rFonts w:ascii="Times New Roman" w:hAnsi="Times New Roman" w:cs="Times New Roman"/>
              <w:rPrChange w:id="101" w:author="W.L.P.M. Wijetunga" w:date="2021-06-15T15:46:00Z">
                <w:rPr/>
              </w:rPrChange>
            </w:rPr>
            <w:instrText xml:space="preserve"> PAGEREF _heading=h.1fob9te \h </w:instrText>
          </w:r>
          <w:r w:rsidR="000C0523" w:rsidRPr="00F973B3">
            <w:rPr>
              <w:rFonts w:ascii="Times New Roman" w:hAnsi="Times New Roman" w:cs="Times New Roman"/>
              <w:rPrChange w:id="102" w:author="W.L.P.M. Wijetunga" w:date="2021-06-15T15:46:00Z">
                <w:rPr>
                  <w:rFonts w:ascii="Times New Roman" w:hAnsi="Times New Roman" w:cs="Times New Roman"/>
                </w:rPr>
              </w:rPrChange>
            </w:rPr>
          </w:r>
          <w:r w:rsidR="000C0523" w:rsidRPr="00F973B3">
            <w:rPr>
              <w:rFonts w:ascii="Times New Roman" w:hAnsi="Times New Roman" w:cs="Times New Roman"/>
              <w:rPrChange w:id="103"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104" w:author="W.L.P.M. Wijetunga" w:date="2021-06-15T15:46:00Z">
                <w:rPr>
                  <w:rFonts w:ascii="Cambria" w:eastAsia="Cambria" w:hAnsi="Cambria" w:cs="Cambria"/>
                  <w:b/>
                  <w:color w:val="000000"/>
                  <w:sz w:val="20"/>
                  <w:szCs w:val="20"/>
                </w:rPr>
              </w:rPrChange>
            </w:rPr>
            <w:t>3</w:t>
          </w:r>
          <w:r w:rsidR="000C0523" w:rsidRPr="00F973B3">
            <w:rPr>
              <w:rFonts w:ascii="Times New Roman" w:hAnsi="Times New Roman" w:cs="Times New Roman"/>
              <w:rPrChange w:id="105" w:author="W.L.P.M. Wijetunga" w:date="2021-06-15T15:46:00Z">
                <w:rPr/>
              </w:rPrChange>
            </w:rPr>
            <w:fldChar w:fldCharType="end"/>
          </w:r>
        </w:p>
        <w:p w14:paraId="00000030" w14:textId="77777777" w:rsidR="003A2128" w:rsidRPr="00F973B3" w:rsidRDefault="00472076">
          <w:pPr>
            <w:tabs>
              <w:tab w:val="right" w:pos="9070"/>
            </w:tabs>
            <w:spacing w:before="200" w:line="240" w:lineRule="auto"/>
            <w:rPr>
              <w:rFonts w:ascii="Times New Roman" w:eastAsia="Cambria" w:hAnsi="Times New Roman" w:cs="Times New Roman"/>
              <w:i/>
              <w:color w:val="000000"/>
              <w:sz w:val="20"/>
              <w:szCs w:val="20"/>
              <w:rPrChange w:id="106"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07" w:author="W.L.P.M. Wijetunga" w:date="2021-06-15T15:46:00Z">
                <w:rPr/>
              </w:rPrChange>
            </w:rPr>
            <w:fldChar w:fldCharType="begin"/>
          </w:r>
          <w:r w:rsidRPr="00F973B3">
            <w:rPr>
              <w:rFonts w:ascii="Times New Roman" w:hAnsi="Times New Roman" w:cs="Times New Roman"/>
              <w:rPrChange w:id="108" w:author="W.L.P.M. Wijetunga" w:date="2021-06-15T15:46:00Z">
                <w:rPr/>
              </w:rPrChange>
            </w:rPr>
            <w:instrText xml:space="preserve"> HYPERLINK \l "_heading=h.3znysh7" \h </w:instrText>
          </w:r>
          <w:r w:rsidRPr="00F973B3">
            <w:rPr>
              <w:rFonts w:ascii="Times New Roman" w:hAnsi="Times New Roman" w:cs="Times New Roman"/>
              <w:rPrChange w:id="109"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110" w:author="W.L.P.M. Wijetunga" w:date="2021-06-15T15:46:00Z">
                <w:rPr>
                  <w:rFonts w:ascii="Cambria" w:eastAsia="Cambria" w:hAnsi="Cambria" w:cs="Cambria"/>
                  <w:b/>
                  <w:color w:val="000000"/>
                  <w:sz w:val="20"/>
                  <w:szCs w:val="20"/>
                </w:rPr>
              </w:rPrChange>
            </w:rPr>
            <w:t>Project Goal</w:t>
          </w:r>
          <w:r w:rsidRPr="00F973B3">
            <w:rPr>
              <w:rFonts w:ascii="Times New Roman" w:eastAsia="Cambria" w:hAnsi="Times New Roman" w:cs="Times New Roman"/>
              <w:b/>
              <w:color w:val="000000"/>
              <w:sz w:val="20"/>
              <w:szCs w:val="20"/>
              <w:rPrChange w:id="111"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112"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113" w:author="W.L.P.M. Wijetunga" w:date="2021-06-15T15:46:00Z">
                <w:rPr/>
              </w:rPrChange>
            </w:rPr>
            <w:fldChar w:fldCharType="begin"/>
          </w:r>
          <w:r w:rsidR="000C0523" w:rsidRPr="00F973B3">
            <w:rPr>
              <w:rFonts w:ascii="Times New Roman" w:hAnsi="Times New Roman" w:cs="Times New Roman"/>
              <w:rPrChange w:id="114" w:author="W.L.P.M. Wijetunga" w:date="2021-06-15T15:46:00Z">
                <w:rPr/>
              </w:rPrChange>
            </w:rPr>
            <w:instrText xml:space="preserve"> PAGEREF _heading=h.3znysh7 \h </w:instrText>
          </w:r>
          <w:r w:rsidR="000C0523" w:rsidRPr="00F973B3">
            <w:rPr>
              <w:rFonts w:ascii="Times New Roman" w:hAnsi="Times New Roman" w:cs="Times New Roman"/>
              <w:rPrChange w:id="115" w:author="W.L.P.M. Wijetunga" w:date="2021-06-15T15:46:00Z">
                <w:rPr>
                  <w:rFonts w:ascii="Times New Roman" w:hAnsi="Times New Roman" w:cs="Times New Roman"/>
                </w:rPr>
              </w:rPrChange>
            </w:rPr>
          </w:r>
          <w:r w:rsidR="000C0523" w:rsidRPr="00F973B3">
            <w:rPr>
              <w:rFonts w:ascii="Times New Roman" w:hAnsi="Times New Roman" w:cs="Times New Roman"/>
              <w:rPrChange w:id="116" w:author="W.L.P.M. Wijetunga" w:date="2021-06-15T15:46:00Z">
                <w:rPr/>
              </w:rPrChange>
            </w:rPr>
            <w:fldChar w:fldCharType="separate"/>
          </w:r>
          <w:r w:rsidR="000C0523" w:rsidRPr="00F973B3">
            <w:rPr>
              <w:rFonts w:ascii="Times New Roman" w:eastAsia="Cambria" w:hAnsi="Times New Roman" w:cs="Times New Roman"/>
              <w:b/>
              <w:i/>
              <w:color w:val="000000"/>
              <w:sz w:val="20"/>
              <w:szCs w:val="20"/>
              <w:rPrChange w:id="117" w:author="W.L.P.M. Wijetunga" w:date="2021-06-15T15:46:00Z">
                <w:rPr>
                  <w:rFonts w:ascii="Cambria" w:eastAsia="Cambria" w:hAnsi="Cambria" w:cs="Cambria"/>
                  <w:b/>
                  <w:i/>
                  <w:color w:val="000000"/>
                  <w:sz w:val="20"/>
                  <w:szCs w:val="20"/>
                </w:rPr>
              </w:rPrChange>
            </w:rPr>
            <w:t>4</w:t>
          </w:r>
          <w:r w:rsidR="000C0523" w:rsidRPr="00F973B3">
            <w:rPr>
              <w:rFonts w:ascii="Times New Roman" w:hAnsi="Times New Roman" w:cs="Times New Roman"/>
              <w:rPrChange w:id="118" w:author="W.L.P.M. Wijetunga" w:date="2021-06-15T15:46:00Z">
                <w:rPr/>
              </w:rPrChange>
            </w:rPr>
            <w:fldChar w:fldCharType="end"/>
          </w:r>
        </w:p>
        <w:p w14:paraId="00000031"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119"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120" w:author="W.L.P.M. Wijetunga" w:date="2021-06-15T15:46:00Z">
                <w:rPr/>
              </w:rPrChange>
            </w:rPr>
            <w:fldChar w:fldCharType="begin"/>
          </w:r>
          <w:r w:rsidRPr="00F973B3">
            <w:rPr>
              <w:rFonts w:ascii="Times New Roman" w:hAnsi="Times New Roman" w:cs="Times New Roman"/>
              <w:rPrChange w:id="121" w:author="W.L.P.M. Wijetunga" w:date="2021-06-15T15:46:00Z">
                <w:rPr/>
              </w:rPrChange>
            </w:rPr>
            <w:instrText xml:space="preserve"> HYPERLINK \l "_heading=h.tyjcwt" \h </w:instrText>
          </w:r>
          <w:r w:rsidRPr="00F973B3">
            <w:rPr>
              <w:rFonts w:ascii="Times New Roman" w:hAnsi="Times New Roman" w:cs="Times New Roman"/>
              <w:rPrChange w:id="122"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123" w:author="W.L.P.M. Wijetunga" w:date="2021-06-15T15:46:00Z">
                <w:rPr>
                  <w:rFonts w:ascii="Cambria" w:eastAsia="Cambria" w:hAnsi="Cambria" w:cs="Cambria"/>
                  <w:b/>
                  <w:color w:val="000000"/>
                  <w:sz w:val="20"/>
                  <w:szCs w:val="20"/>
                </w:rPr>
              </w:rPrChange>
            </w:rPr>
            <w:t>Scope of the project</w:t>
          </w:r>
          <w:r w:rsidRPr="00F973B3">
            <w:rPr>
              <w:rFonts w:ascii="Times New Roman" w:eastAsia="Cambria" w:hAnsi="Times New Roman" w:cs="Times New Roman"/>
              <w:b/>
              <w:color w:val="000000"/>
              <w:sz w:val="20"/>
              <w:szCs w:val="20"/>
              <w:rPrChange w:id="124"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125"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126" w:author="W.L.P.M. Wijetunga" w:date="2021-06-15T15:46:00Z">
                <w:rPr/>
              </w:rPrChange>
            </w:rPr>
            <w:fldChar w:fldCharType="begin"/>
          </w:r>
          <w:r w:rsidR="000C0523" w:rsidRPr="00F973B3">
            <w:rPr>
              <w:rFonts w:ascii="Times New Roman" w:hAnsi="Times New Roman" w:cs="Times New Roman"/>
              <w:rPrChange w:id="127" w:author="W.L.P.M. Wijetunga" w:date="2021-06-15T15:46:00Z">
                <w:rPr/>
              </w:rPrChange>
            </w:rPr>
            <w:instrText xml:space="preserve"> PAGEREF _heading=h.tyjcwt \h </w:instrText>
          </w:r>
          <w:r w:rsidR="000C0523" w:rsidRPr="00F973B3">
            <w:rPr>
              <w:rFonts w:ascii="Times New Roman" w:hAnsi="Times New Roman" w:cs="Times New Roman"/>
              <w:rPrChange w:id="128" w:author="W.L.P.M. Wijetunga" w:date="2021-06-15T15:46:00Z">
                <w:rPr>
                  <w:rFonts w:ascii="Times New Roman" w:hAnsi="Times New Roman" w:cs="Times New Roman"/>
                </w:rPr>
              </w:rPrChange>
            </w:rPr>
          </w:r>
          <w:r w:rsidR="000C0523" w:rsidRPr="00F973B3">
            <w:rPr>
              <w:rFonts w:ascii="Times New Roman" w:hAnsi="Times New Roman" w:cs="Times New Roman"/>
              <w:rPrChange w:id="129"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130" w:author="W.L.P.M. Wijetunga" w:date="2021-06-15T15:46:00Z">
                <w:rPr>
                  <w:rFonts w:ascii="Cambria" w:eastAsia="Cambria" w:hAnsi="Cambria" w:cs="Cambria"/>
                  <w:b/>
                  <w:color w:val="000000"/>
                  <w:sz w:val="20"/>
                  <w:szCs w:val="20"/>
                </w:rPr>
              </w:rPrChange>
            </w:rPr>
            <w:t>5</w:t>
          </w:r>
          <w:r w:rsidR="000C0523" w:rsidRPr="00F973B3">
            <w:rPr>
              <w:rFonts w:ascii="Times New Roman" w:hAnsi="Times New Roman" w:cs="Times New Roman"/>
              <w:rPrChange w:id="131" w:author="W.L.P.M. Wijetunga" w:date="2021-06-15T15:46:00Z">
                <w:rPr/>
              </w:rPrChange>
            </w:rPr>
            <w:fldChar w:fldCharType="end"/>
          </w:r>
        </w:p>
        <w:p w14:paraId="00000032"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132"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33" w:author="W.L.P.M. Wijetunga" w:date="2021-06-15T15:46:00Z">
                <w:rPr/>
              </w:rPrChange>
            </w:rPr>
            <w:fldChar w:fldCharType="begin"/>
          </w:r>
          <w:r w:rsidRPr="00F973B3">
            <w:rPr>
              <w:rFonts w:ascii="Times New Roman" w:hAnsi="Times New Roman" w:cs="Times New Roman"/>
              <w:rPrChange w:id="134" w:author="W.L.P.M. Wijetunga" w:date="2021-06-15T15:46:00Z">
                <w:rPr/>
              </w:rPrChange>
            </w:rPr>
            <w:instrText xml:space="preserve"> HYPERLINK \l "_heading=h.3dy6vkm" \h </w:instrText>
          </w:r>
          <w:r w:rsidRPr="00F973B3">
            <w:rPr>
              <w:rFonts w:ascii="Times New Roman" w:hAnsi="Times New Roman" w:cs="Times New Roman"/>
              <w:rPrChange w:id="135"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36" w:author="W.L.P.M. Wijetunga" w:date="2021-06-15T15:46:00Z">
                <w:rPr>
                  <w:rFonts w:ascii="Cambria" w:eastAsia="Cambria" w:hAnsi="Cambria" w:cs="Cambria"/>
                  <w:i/>
                  <w:color w:val="000000"/>
                  <w:sz w:val="20"/>
                  <w:szCs w:val="20"/>
                </w:rPr>
              </w:rPrChange>
            </w:rPr>
            <w:t>3.1 Main users</w:t>
          </w:r>
          <w:r w:rsidRPr="00F973B3">
            <w:rPr>
              <w:rFonts w:ascii="Times New Roman" w:eastAsia="Cambria" w:hAnsi="Times New Roman" w:cs="Times New Roman"/>
              <w:i/>
              <w:color w:val="000000"/>
              <w:sz w:val="20"/>
              <w:szCs w:val="20"/>
              <w:rPrChange w:id="137"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138"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139" w:author="W.L.P.M. Wijetunga" w:date="2021-06-15T15:46:00Z">
                <w:rPr/>
              </w:rPrChange>
            </w:rPr>
            <w:fldChar w:fldCharType="begin"/>
          </w:r>
          <w:r w:rsidR="000C0523" w:rsidRPr="00F973B3">
            <w:rPr>
              <w:rFonts w:ascii="Times New Roman" w:hAnsi="Times New Roman" w:cs="Times New Roman"/>
              <w:rPrChange w:id="140" w:author="W.L.P.M. Wijetunga" w:date="2021-06-15T15:46:00Z">
                <w:rPr/>
              </w:rPrChange>
            </w:rPr>
            <w:instrText xml:space="preserve"> PAGEREF _heading=h.3dy6vkm \h </w:instrText>
          </w:r>
          <w:r w:rsidR="000C0523" w:rsidRPr="00F973B3">
            <w:rPr>
              <w:rFonts w:ascii="Times New Roman" w:hAnsi="Times New Roman" w:cs="Times New Roman"/>
              <w:rPrChange w:id="141" w:author="W.L.P.M. Wijetunga" w:date="2021-06-15T15:46:00Z">
                <w:rPr>
                  <w:rFonts w:ascii="Times New Roman" w:hAnsi="Times New Roman" w:cs="Times New Roman"/>
                </w:rPr>
              </w:rPrChange>
            </w:rPr>
          </w:r>
          <w:r w:rsidR="000C0523" w:rsidRPr="00F973B3">
            <w:rPr>
              <w:rFonts w:ascii="Times New Roman" w:hAnsi="Times New Roman" w:cs="Times New Roman"/>
              <w:rPrChange w:id="142"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143" w:author="W.L.P.M. Wijetunga" w:date="2021-06-15T15:46:00Z">
                <w:rPr>
                  <w:rFonts w:ascii="Cambria" w:eastAsia="Cambria" w:hAnsi="Cambria" w:cs="Cambria"/>
                  <w:i/>
                  <w:color w:val="000000"/>
                  <w:sz w:val="20"/>
                  <w:szCs w:val="20"/>
                </w:rPr>
              </w:rPrChange>
            </w:rPr>
            <w:t>5</w:t>
          </w:r>
          <w:r w:rsidR="000C0523" w:rsidRPr="00F973B3">
            <w:rPr>
              <w:rFonts w:ascii="Times New Roman" w:hAnsi="Times New Roman" w:cs="Times New Roman"/>
              <w:rPrChange w:id="144" w:author="W.L.P.M. Wijetunga" w:date="2021-06-15T15:46:00Z">
                <w:rPr/>
              </w:rPrChange>
            </w:rPr>
            <w:fldChar w:fldCharType="end"/>
          </w:r>
        </w:p>
        <w:p w14:paraId="00000033"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145"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46" w:author="W.L.P.M. Wijetunga" w:date="2021-06-15T15:46:00Z">
                <w:rPr/>
              </w:rPrChange>
            </w:rPr>
            <w:fldChar w:fldCharType="begin"/>
          </w:r>
          <w:r w:rsidRPr="00F973B3">
            <w:rPr>
              <w:rFonts w:ascii="Times New Roman" w:hAnsi="Times New Roman" w:cs="Times New Roman"/>
              <w:rPrChange w:id="147" w:author="W.L.P.M. Wijetunga" w:date="2021-06-15T15:46:00Z">
                <w:rPr/>
              </w:rPrChange>
            </w:rPr>
            <w:instrText xml:space="preserve"> HYPERLINK \l "_heading=h.1t3h5sf" \h </w:instrText>
          </w:r>
          <w:r w:rsidRPr="00F973B3">
            <w:rPr>
              <w:rFonts w:ascii="Times New Roman" w:hAnsi="Times New Roman" w:cs="Times New Roman"/>
              <w:rPrChange w:id="148"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49" w:author="W.L.P.M. Wijetunga" w:date="2021-06-15T15:46:00Z">
                <w:rPr>
                  <w:rFonts w:ascii="Cambria" w:eastAsia="Cambria" w:hAnsi="Cambria" w:cs="Cambria"/>
                  <w:i/>
                  <w:color w:val="000000"/>
                  <w:sz w:val="20"/>
                  <w:szCs w:val="20"/>
                </w:rPr>
              </w:rPrChange>
            </w:rPr>
            <w:t xml:space="preserve">3.2 </w:t>
          </w:r>
          <w:r w:rsidRPr="00F973B3">
            <w:rPr>
              <w:rFonts w:ascii="Times New Roman" w:eastAsia="Cambria" w:hAnsi="Times New Roman" w:cs="Times New Roman"/>
              <w:i/>
              <w:color w:val="000000"/>
              <w:sz w:val="20"/>
              <w:szCs w:val="20"/>
              <w:rPrChange w:id="150" w:author="W.L.P.M. Wijetunga" w:date="2021-06-15T15:46:00Z">
                <w:rPr>
                  <w:rFonts w:ascii="Cambria" w:eastAsia="Cambria" w:hAnsi="Cambria" w:cs="Cambria"/>
                  <w:i/>
                  <w:color w:val="000000"/>
                  <w:sz w:val="20"/>
                  <w:szCs w:val="20"/>
                </w:rPr>
              </w:rPrChange>
            </w:rPr>
            <w:fldChar w:fldCharType="end"/>
          </w:r>
          <w:r w:rsidRPr="00F973B3">
            <w:rPr>
              <w:rFonts w:ascii="Times New Roman" w:hAnsi="Times New Roman" w:cs="Times New Roman"/>
              <w:rPrChange w:id="151" w:author="W.L.P.M. Wijetunga" w:date="2021-06-15T15:46:00Z">
                <w:rPr/>
              </w:rPrChange>
            </w:rPr>
            <w:fldChar w:fldCharType="begin"/>
          </w:r>
          <w:r w:rsidRPr="00F973B3">
            <w:rPr>
              <w:rFonts w:ascii="Times New Roman" w:hAnsi="Times New Roman" w:cs="Times New Roman"/>
              <w:rPrChange w:id="152" w:author="W.L.P.M. Wijetunga" w:date="2021-06-15T15:46:00Z">
                <w:rPr/>
              </w:rPrChange>
            </w:rPr>
            <w:instrText xml:space="preserve"> HYPERLINK \l "_heading=h.1t3h5sf" \h </w:instrText>
          </w:r>
          <w:r w:rsidRPr="00F973B3">
            <w:rPr>
              <w:rFonts w:ascii="Times New Roman" w:hAnsi="Times New Roman" w:cs="Times New Roman"/>
              <w:rPrChange w:id="153" w:author="W.L.P.M. Wijetunga" w:date="2021-06-15T15:46:00Z">
                <w:rPr>
                  <w:rFonts w:ascii="Cambria" w:eastAsia="Cambria" w:hAnsi="Cambria" w:cs="Cambria"/>
                  <w:i/>
                  <w:sz w:val="20"/>
                  <w:szCs w:val="20"/>
                </w:rPr>
              </w:rPrChange>
            </w:rPr>
            <w:fldChar w:fldCharType="separate"/>
          </w:r>
          <w:r w:rsidR="000C0523" w:rsidRPr="00F973B3">
            <w:rPr>
              <w:rFonts w:ascii="Times New Roman" w:eastAsia="Cambria" w:hAnsi="Times New Roman" w:cs="Times New Roman"/>
              <w:i/>
              <w:sz w:val="20"/>
              <w:szCs w:val="20"/>
              <w:rPrChange w:id="154" w:author="W.L.P.M. Wijetunga" w:date="2021-06-15T15:46:00Z">
                <w:rPr>
                  <w:rFonts w:ascii="Cambria" w:eastAsia="Cambria" w:hAnsi="Cambria" w:cs="Cambria"/>
                  <w:i/>
                  <w:sz w:val="20"/>
                  <w:szCs w:val="20"/>
                </w:rPr>
              </w:rPrChange>
            </w:rPr>
            <w:t>In-Scope</w:t>
          </w:r>
          <w:r w:rsidRPr="00F973B3">
            <w:rPr>
              <w:rFonts w:ascii="Times New Roman" w:eastAsia="Cambria" w:hAnsi="Times New Roman" w:cs="Times New Roman"/>
              <w:i/>
              <w:sz w:val="20"/>
              <w:szCs w:val="20"/>
              <w:rPrChange w:id="155" w:author="W.L.P.M. Wijetunga" w:date="2021-06-15T15:46:00Z">
                <w:rPr>
                  <w:rFonts w:ascii="Cambria" w:eastAsia="Cambria" w:hAnsi="Cambria" w:cs="Cambria"/>
                  <w:i/>
                  <w:sz w:val="20"/>
                  <w:szCs w:val="20"/>
                </w:rPr>
              </w:rPrChange>
            </w:rPr>
            <w:fldChar w:fldCharType="end"/>
          </w:r>
          <w:r w:rsidRPr="00F973B3">
            <w:rPr>
              <w:rFonts w:ascii="Times New Roman" w:hAnsi="Times New Roman" w:cs="Times New Roman"/>
              <w:rPrChange w:id="156" w:author="W.L.P.M. Wijetunga" w:date="2021-06-15T15:46:00Z">
                <w:rPr/>
              </w:rPrChange>
            </w:rPr>
            <w:fldChar w:fldCharType="begin"/>
          </w:r>
          <w:r w:rsidRPr="00F973B3">
            <w:rPr>
              <w:rFonts w:ascii="Times New Roman" w:hAnsi="Times New Roman" w:cs="Times New Roman"/>
              <w:rPrChange w:id="157" w:author="W.L.P.M. Wijetunga" w:date="2021-06-15T15:46:00Z">
                <w:rPr/>
              </w:rPrChange>
            </w:rPr>
            <w:instrText xml:space="preserve"> HYPERLINK \l "_heading=h.1t3h5sf" \h </w:instrText>
          </w:r>
          <w:r w:rsidRPr="00F973B3">
            <w:rPr>
              <w:rFonts w:ascii="Times New Roman" w:hAnsi="Times New Roman" w:cs="Times New Roman"/>
              <w:rPrChange w:id="158"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59" w:author="W.L.P.M. Wijetunga" w:date="2021-06-15T15:46:00Z">
                <w:rPr>
                  <w:rFonts w:ascii="Cambria" w:eastAsia="Cambria" w:hAnsi="Cambria" w:cs="Cambria"/>
                  <w:i/>
                  <w:color w:val="000000"/>
                  <w:sz w:val="20"/>
                  <w:szCs w:val="20"/>
                </w:rPr>
              </w:rPrChange>
            </w:rPr>
            <w:t xml:space="preserve"> - Main functionalities</w:t>
          </w:r>
          <w:r w:rsidRPr="00F973B3">
            <w:rPr>
              <w:rFonts w:ascii="Times New Roman" w:eastAsia="Cambria" w:hAnsi="Times New Roman" w:cs="Times New Roman"/>
              <w:i/>
              <w:color w:val="000000"/>
              <w:sz w:val="20"/>
              <w:szCs w:val="20"/>
              <w:rPrChange w:id="160"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161"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162" w:author="W.L.P.M. Wijetunga" w:date="2021-06-15T15:46:00Z">
                <w:rPr/>
              </w:rPrChange>
            </w:rPr>
            <w:fldChar w:fldCharType="begin"/>
          </w:r>
          <w:r w:rsidR="000C0523" w:rsidRPr="00F973B3">
            <w:rPr>
              <w:rFonts w:ascii="Times New Roman" w:hAnsi="Times New Roman" w:cs="Times New Roman"/>
              <w:rPrChange w:id="163" w:author="W.L.P.M. Wijetunga" w:date="2021-06-15T15:46:00Z">
                <w:rPr/>
              </w:rPrChange>
            </w:rPr>
            <w:instrText xml:space="preserve"> PAGEREF _heading=h.1t3h5sf \h </w:instrText>
          </w:r>
          <w:r w:rsidR="000C0523" w:rsidRPr="00F973B3">
            <w:rPr>
              <w:rFonts w:ascii="Times New Roman" w:hAnsi="Times New Roman" w:cs="Times New Roman"/>
              <w:rPrChange w:id="164" w:author="W.L.P.M. Wijetunga" w:date="2021-06-15T15:46:00Z">
                <w:rPr>
                  <w:rFonts w:ascii="Times New Roman" w:hAnsi="Times New Roman" w:cs="Times New Roman"/>
                </w:rPr>
              </w:rPrChange>
            </w:rPr>
          </w:r>
          <w:r w:rsidR="000C0523" w:rsidRPr="00F973B3">
            <w:rPr>
              <w:rFonts w:ascii="Times New Roman" w:hAnsi="Times New Roman" w:cs="Times New Roman"/>
              <w:rPrChange w:id="165"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166" w:author="W.L.P.M. Wijetunga" w:date="2021-06-15T15:46:00Z">
                <w:rPr>
                  <w:rFonts w:ascii="Cambria" w:eastAsia="Cambria" w:hAnsi="Cambria" w:cs="Cambria"/>
                  <w:i/>
                  <w:color w:val="000000"/>
                  <w:sz w:val="20"/>
                  <w:szCs w:val="20"/>
                </w:rPr>
              </w:rPrChange>
            </w:rPr>
            <w:t>5</w:t>
          </w:r>
          <w:r w:rsidR="000C0523" w:rsidRPr="00F973B3">
            <w:rPr>
              <w:rFonts w:ascii="Times New Roman" w:hAnsi="Times New Roman" w:cs="Times New Roman"/>
              <w:rPrChange w:id="167" w:author="W.L.P.M. Wijetunga" w:date="2021-06-15T15:46:00Z">
                <w:rPr/>
              </w:rPrChange>
            </w:rPr>
            <w:fldChar w:fldCharType="end"/>
          </w:r>
        </w:p>
        <w:p w14:paraId="00000034"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168"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69" w:author="W.L.P.M. Wijetunga" w:date="2021-06-15T15:46:00Z">
                <w:rPr/>
              </w:rPrChange>
            </w:rPr>
            <w:fldChar w:fldCharType="begin"/>
          </w:r>
          <w:r w:rsidRPr="00F973B3">
            <w:rPr>
              <w:rFonts w:ascii="Times New Roman" w:hAnsi="Times New Roman" w:cs="Times New Roman"/>
              <w:rPrChange w:id="170" w:author="W.L.P.M. Wijetunga" w:date="2021-06-15T15:46:00Z">
                <w:rPr/>
              </w:rPrChange>
            </w:rPr>
            <w:instrText xml:space="preserve"> HYPERLINK \l "_heading=h.4d34og8" \h </w:instrText>
          </w:r>
          <w:r w:rsidRPr="00F973B3">
            <w:rPr>
              <w:rFonts w:ascii="Times New Roman" w:hAnsi="Times New Roman" w:cs="Times New Roman"/>
              <w:rPrChange w:id="171"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72" w:author="W.L.P.M. Wijetunga" w:date="2021-06-15T15:46:00Z">
                <w:rPr>
                  <w:rFonts w:ascii="Cambria" w:eastAsia="Cambria" w:hAnsi="Cambria" w:cs="Cambria"/>
                  <w:i/>
                  <w:color w:val="000000"/>
                  <w:sz w:val="20"/>
                  <w:szCs w:val="20"/>
                </w:rPr>
              </w:rPrChange>
            </w:rPr>
            <w:t>3.3 Out of Scope</w:t>
          </w:r>
          <w:r w:rsidRPr="00F973B3">
            <w:rPr>
              <w:rFonts w:ascii="Times New Roman" w:eastAsia="Cambria" w:hAnsi="Times New Roman" w:cs="Times New Roman"/>
              <w:i/>
              <w:color w:val="000000"/>
              <w:sz w:val="20"/>
              <w:szCs w:val="20"/>
              <w:rPrChange w:id="173"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174"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175" w:author="W.L.P.M. Wijetunga" w:date="2021-06-15T15:46:00Z">
                <w:rPr/>
              </w:rPrChange>
            </w:rPr>
            <w:fldChar w:fldCharType="begin"/>
          </w:r>
          <w:r w:rsidR="000C0523" w:rsidRPr="00F973B3">
            <w:rPr>
              <w:rFonts w:ascii="Times New Roman" w:hAnsi="Times New Roman" w:cs="Times New Roman"/>
              <w:rPrChange w:id="176" w:author="W.L.P.M. Wijetunga" w:date="2021-06-15T15:46:00Z">
                <w:rPr/>
              </w:rPrChange>
            </w:rPr>
            <w:instrText xml:space="preserve"> PAGEREF _heading=h.4d34og8 \h </w:instrText>
          </w:r>
          <w:r w:rsidR="000C0523" w:rsidRPr="00F973B3">
            <w:rPr>
              <w:rFonts w:ascii="Times New Roman" w:hAnsi="Times New Roman" w:cs="Times New Roman"/>
              <w:rPrChange w:id="177" w:author="W.L.P.M. Wijetunga" w:date="2021-06-15T15:46:00Z">
                <w:rPr>
                  <w:rFonts w:ascii="Times New Roman" w:hAnsi="Times New Roman" w:cs="Times New Roman"/>
                </w:rPr>
              </w:rPrChange>
            </w:rPr>
          </w:r>
          <w:r w:rsidR="000C0523" w:rsidRPr="00F973B3">
            <w:rPr>
              <w:rFonts w:ascii="Times New Roman" w:hAnsi="Times New Roman" w:cs="Times New Roman"/>
              <w:rPrChange w:id="178"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179" w:author="W.L.P.M. Wijetunga" w:date="2021-06-15T15:46:00Z">
                <w:rPr>
                  <w:rFonts w:ascii="Cambria" w:eastAsia="Cambria" w:hAnsi="Cambria" w:cs="Cambria"/>
                  <w:i/>
                  <w:color w:val="000000"/>
                  <w:sz w:val="20"/>
                  <w:szCs w:val="20"/>
                </w:rPr>
              </w:rPrChange>
            </w:rPr>
            <w:t>6</w:t>
          </w:r>
          <w:r w:rsidR="000C0523" w:rsidRPr="00F973B3">
            <w:rPr>
              <w:rFonts w:ascii="Times New Roman" w:hAnsi="Times New Roman" w:cs="Times New Roman"/>
              <w:rPrChange w:id="180" w:author="W.L.P.M. Wijetunga" w:date="2021-06-15T15:46:00Z">
                <w:rPr/>
              </w:rPrChange>
            </w:rPr>
            <w:fldChar w:fldCharType="end"/>
          </w:r>
        </w:p>
        <w:p w14:paraId="00000035"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181"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82" w:author="W.L.P.M. Wijetunga" w:date="2021-06-15T15:46:00Z">
                <w:rPr/>
              </w:rPrChange>
            </w:rPr>
            <w:fldChar w:fldCharType="begin"/>
          </w:r>
          <w:r w:rsidRPr="00F973B3">
            <w:rPr>
              <w:rFonts w:ascii="Times New Roman" w:hAnsi="Times New Roman" w:cs="Times New Roman"/>
              <w:rPrChange w:id="183" w:author="W.L.P.M. Wijetunga" w:date="2021-06-15T15:46:00Z">
                <w:rPr/>
              </w:rPrChange>
            </w:rPr>
            <w:instrText xml:space="preserve"> HYPERLINK \l "_heading=h.2s8eyo1" \h </w:instrText>
          </w:r>
          <w:r w:rsidRPr="00F973B3">
            <w:rPr>
              <w:rFonts w:ascii="Times New Roman" w:hAnsi="Times New Roman" w:cs="Times New Roman"/>
              <w:rPrChange w:id="184"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85" w:author="W.L.P.M. Wijetunga" w:date="2021-06-15T15:46:00Z">
                <w:rPr>
                  <w:rFonts w:ascii="Cambria" w:eastAsia="Cambria" w:hAnsi="Cambria" w:cs="Cambria"/>
                  <w:i/>
                  <w:color w:val="000000"/>
                  <w:sz w:val="20"/>
                  <w:szCs w:val="20"/>
                </w:rPr>
              </w:rPrChange>
            </w:rPr>
            <w:t>3.4 Flow of events in the current context</w:t>
          </w:r>
          <w:r w:rsidRPr="00F973B3">
            <w:rPr>
              <w:rFonts w:ascii="Times New Roman" w:eastAsia="Cambria" w:hAnsi="Times New Roman" w:cs="Times New Roman"/>
              <w:i/>
              <w:color w:val="000000"/>
              <w:sz w:val="20"/>
              <w:szCs w:val="20"/>
              <w:rPrChange w:id="186"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187"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188" w:author="W.L.P.M. Wijetunga" w:date="2021-06-15T15:46:00Z">
                <w:rPr/>
              </w:rPrChange>
            </w:rPr>
            <w:fldChar w:fldCharType="begin"/>
          </w:r>
          <w:r w:rsidR="000C0523" w:rsidRPr="00F973B3">
            <w:rPr>
              <w:rFonts w:ascii="Times New Roman" w:hAnsi="Times New Roman" w:cs="Times New Roman"/>
              <w:rPrChange w:id="189" w:author="W.L.P.M. Wijetunga" w:date="2021-06-15T15:46:00Z">
                <w:rPr/>
              </w:rPrChange>
            </w:rPr>
            <w:instrText xml:space="preserve"> PAGEREF _heading=h.2s8eyo1 \h </w:instrText>
          </w:r>
          <w:r w:rsidR="000C0523" w:rsidRPr="00F973B3">
            <w:rPr>
              <w:rFonts w:ascii="Times New Roman" w:hAnsi="Times New Roman" w:cs="Times New Roman"/>
              <w:rPrChange w:id="190" w:author="W.L.P.M. Wijetunga" w:date="2021-06-15T15:46:00Z">
                <w:rPr>
                  <w:rFonts w:ascii="Times New Roman" w:hAnsi="Times New Roman" w:cs="Times New Roman"/>
                </w:rPr>
              </w:rPrChange>
            </w:rPr>
          </w:r>
          <w:r w:rsidR="000C0523" w:rsidRPr="00F973B3">
            <w:rPr>
              <w:rFonts w:ascii="Times New Roman" w:hAnsi="Times New Roman" w:cs="Times New Roman"/>
              <w:rPrChange w:id="191"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192" w:author="W.L.P.M. Wijetunga" w:date="2021-06-15T15:46:00Z">
                <w:rPr>
                  <w:rFonts w:ascii="Cambria" w:eastAsia="Cambria" w:hAnsi="Cambria" w:cs="Cambria"/>
                  <w:i/>
                  <w:color w:val="000000"/>
                  <w:sz w:val="20"/>
                  <w:szCs w:val="20"/>
                </w:rPr>
              </w:rPrChange>
            </w:rPr>
            <w:t>6</w:t>
          </w:r>
          <w:r w:rsidR="000C0523" w:rsidRPr="00F973B3">
            <w:rPr>
              <w:rFonts w:ascii="Times New Roman" w:hAnsi="Times New Roman" w:cs="Times New Roman"/>
              <w:rPrChange w:id="193" w:author="W.L.P.M. Wijetunga" w:date="2021-06-15T15:46:00Z">
                <w:rPr/>
              </w:rPrChange>
            </w:rPr>
            <w:fldChar w:fldCharType="end"/>
          </w:r>
        </w:p>
        <w:p w14:paraId="00000036"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194"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195" w:author="W.L.P.M. Wijetunga" w:date="2021-06-15T15:46:00Z">
                <w:rPr/>
              </w:rPrChange>
            </w:rPr>
            <w:fldChar w:fldCharType="begin"/>
          </w:r>
          <w:r w:rsidRPr="00F973B3">
            <w:rPr>
              <w:rFonts w:ascii="Times New Roman" w:hAnsi="Times New Roman" w:cs="Times New Roman"/>
              <w:rPrChange w:id="196" w:author="W.L.P.M. Wijetunga" w:date="2021-06-15T15:46:00Z">
                <w:rPr/>
              </w:rPrChange>
            </w:rPr>
            <w:instrText xml:space="preserve"> HYPERLINK \l "_heading=h.17dp8vu" \h </w:instrText>
          </w:r>
          <w:r w:rsidRPr="00F973B3">
            <w:rPr>
              <w:rFonts w:ascii="Times New Roman" w:hAnsi="Times New Roman" w:cs="Times New Roman"/>
              <w:rPrChange w:id="197"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198" w:author="W.L.P.M. Wijetunga" w:date="2021-06-15T15:46:00Z">
                <w:rPr>
                  <w:rFonts w:ascii="Cambria" w:eastAsia="Cambria" w:hAnsi="Cambria" w:cs="Cambria"/>
                  <w:i/>
                  <w:color w:val="000000"/>
                  <w:sz w:val="20"/>
                  <w:szCs w:val="20"/>
                </w:rPr>
              </w:rPrChange>
            </w:rPr>
            <w:t>3.5 Flow of events with Sportizza</w:t>
          </w:r>
          <w:r w:rsidRPr="00F973B3">
            <w:rPr>
              <w:rFonts w:ascii="Times New Roman" w:eastAsia="Cambria" w:hAnsi="Times New Roman" w:cs="Times New Roman"/>
              <w:i/>
              <w:color w:val="000000"/>
              <w:sz w:val="20"/>
              <w:szCs w:val="20"/>
              <w:rPrChange w:id="199"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200"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201" w:author="W.L.P.M. Wijetunga" w:date="2021-06-15T15:46:00Z">
                <w:rPr/>
              </w:rPrChange>
            </w:rPr>
            <w:fldChar w:fldCharType="begin"/>
          </w:r>
          <w:r w:rsidR="000C0523" w:rsidRPr="00F973B3">
            <w:rPr>
              <w:rFonts w:ascii="Times New Roman" w:hAnsi="Times New Roman" w:cs="Times New Roman"/>
              <w:rPrChange w:id="202" w:author="W.L.P.M. Wijetunga" w:date="2021-06-15T15:46:00Z">
                <w:rPr/>
              </w:rPrChange>
            </w:rPr>
            <w:instrText xml:space="preserve"> PAGEREF _heading=h.17dp8vu \h </w:instrText>
          </w:r>
          <w:r w:rsidR="000C0523" w:rsidRPr="00F973B3">
            <w:rPr>
              <w:rFonts w:ascii="Times New Roman" w:hAnsi="Times New Roman" w:cs="Times New Roman"/>
              <w:rPrChange w:id="203" w:author="W.L.P.M. Wijetunga" w:date="2021-06-15T15:46:00Z">
                <w:rPr>
                  <w:rFonts w:ascii="Times New Roman" w:hAnsi="Times New Roman" w:cs="Times New Roman"/>
                </w:rPr>
              </w:rPrChange>
            </w:rPr>
          </w:r>
          <w:r w:rsidR="000C0523" w:rsidRPr="00F973B3">
            <w:rPr>
              <w:rFonts w:ascii="Times New Roman" w:hAnsi="Times New Roman" w:cs="Times New Roman"/>
              <w:rPrChange w:id="204"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205" w:author="W.L.P.M. Wijetunga" w:date="2021-06-15T15:46:00Z">
                <w:rPr>
                  <w:rFonts w:ascii="Cambria" w:eastAsia="Cambria" w:hAnsi="Cambria" w:cs="Cambria"/>
                  <w:i/>
                  <w:color w:val="000000"/>
                  <w:sz w:val="20"/>
                  <w:szCs w:val="20"/>
                </w:rPr>
              </w:rPrChange>
            </w:rPr>
            <w:t>7</w:t>
          </w:r>
          <w:r w:rsidR="000C0523" w:rsidRPr="00F973B3">
            <w:rPr>
              <w:rFonts w:ascii="Times New Roman" w:hAnsi="Times New Roman" w:cs="Times New Roman"/>
              <w:rPrChange w:id="206" w:author="W.L.P.M. Wijetunga" w:date="2021-06-15T15:46:00Z">
                <w:rPr/>
              </w:rPrChange>
            </w:rPr>
            <w:fldChar w:fldCharType="end"/>
          </w:r>
        </w:p>
        <w:p w14:paraId="00000037"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207"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208" w:author="W.L.P.M. Wijetunga" w:date="2021-06-15T15:46:00Z">
                <w:rPr/>
              </w:rPrChange>
            </w:rPr>
            <w:fldChar w:fldCharType="begin"/>
          </w:r>
          <w:r w:rsidRPr="00F973B3">
            <w:rPr>
              <w:rFonts w:ascii="Times New Roman" w:hAnsi="Times New Roman" w:cs="Times New Roman"/>
              <w:rPrChange w:id="209" w:author="W.L.P.M. Wijetunga" w:date="2021-06-15T15:46:00Z">
                <w:rPr/>
              </w:rPrChange>
            </w:rPr>
            <w:instrText xml:space="preserve"> HYPERLINK \l "_heading=h.3rdcrjn" \h </w:instrText>
          </w:r>
          <w:r w:rsidRPr="00F973B3">
            <w:rPr>
              <w:rFonts w:ascii="Times New Roman" w:hAnsi="Times New Roman" w:cs="Times New Roman"/>
              <w:rPrChange w:id="210"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211" w:author="W.L.P.M. Wijetunga" w:date="2021-06-15T15:46:00Z">
                <w:rPr>
                  <w:rFonts w:ascii="Cambria" w:eastAsia="Cambria" w:hAnsi="Cambria" w:cs="Cambria"/>
                  <w:b/>
                  <w:color w:val="000000"/>
                  <w:sz w:val="20"/>
                  <w:szCs w:val="20"/>
                </w:rPr>
              </w:rPrChange>
            </w:rPr>
            <w:t>Objectives of the project</w:t>
          </w:r>
          <w:r w:rsidRPr="00F973B3">
            <w:rPr>
              <w:rFonts w:ascii="Times New Roman" w:eastAsia="Cambria" w:hAnsi="Times New Roman" w:cs="Times New Roman"/>
              <w:b/>
              <w:color w:val="000000"/>
              <w:sz w:val="20"/>
              <w:szCs w:val="20"/>
              <w:rPrChange w:id="212"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213"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214" w:author="W.L.P.M. Wijetunga" w:date="2021-06-15T15:46:00Z">
                <w:rPr/>
              </w:rPrChange>
            </w:rPr>
            <w:fldChar w:fldCharType="begin"/>
          </w:r>
          <w:r w:rsidR="000C0523" w:rsidRPr="00F973B3">
            <w:rPr>
              <w:rFonts w:ascii="Times New Roman" w:hAnsi="Times New Roman" w:cs="Times New Roman"/>
              <w:rPrChange w:id="215" w:author="W.L.P.M. Wijetunga" w:date="2021-06-15T15:46:00Z">
                <w:rPr/>
              </w:rPrChange>
            </w:rPr>
            <w:instrText xml:space="preserve"> PAGEREF _heading=h.3rdcrjn \h </w:instrText>
          </w:r>
          <w:r w:rsidR="000C0523" w:rsidRPr="00F973B3">
            <w:rPr>
              <w:rFonts w:ascii="Times New Roman" w:hAnsi="Times New Roman" w:cs="Times New Roman"/>
              <w:rPrChange w:id="216" w:author="W.L.P.M. Wijetunga" w:date="2021-06-15T15:46:00Z">
                <w:rPr>
                  <w:rFonts w:ascii="Times New Roman" w:hAnsi="Times New Roman" w:cs="Times New Roman"/>
                </w:rPr>
              </w:rPrChange>
            </w:rPr>
          </w:r>
          <w:r w:rsidR="000C0523" w:rsidRPr="00F973B3">
            <w:rPr>
              <w:rFonts w:ascii="Times New Roman" w:hAnsi="Times New Roman" w:cs="Times New Roman"/>
              <w:rPrChange w:id="217"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218" w:author="W.L.P.M. Wijetunga" w:date="2021-06-15T15:46:00Z">
                <w:rPr>
                  <w:rFonts w:ascii="Cambria" w:eastAsia="Cambria" w:hAnsi="Cambria" w:cs="Cambria"/>
                  <w:b/>
                  <w:color w:val="000000"/>
                  <w:sz w:val="20"/>
                  <w:szCs w:val="20"/>
                </w:rPr>
              </w:rPrChange>
            </w:rPr>
            <w:t>8</w:t>
          </w:r>
          <w:r w:rsidR="000C0523" w:rsidRPr="00F973B3">
            <w:rPr>
              <w:rFonts w:ascii="Times New Roman" w:hAnsi="Times New Roman" w:cs="Times New Roman"/>
              <w:rPrChange w:id="219" w:author="W.L.P.M. Wijetunga" w:date="2021-06-15T15:46:00Z">
                <w:rPr/>
              </w:rPrChange>
            </w:rPr>
            <w:fldChar w:fldCharType="end"/>
          </w:r>
        </w:p>
        <w:p w14:paraId="00000038"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220"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221" w:author="W.L.P.M. Wijetunga" w:date="2021-06-15T15:46:00Z">
                <w:rPr/>
              </w:rPrChange>
            </w:rPr>
            <w:fldChar w:fldCharType="begin"/>
          </w:r>
          <w:r w:rsidRPr="00F973B3">
            <w:rPr>
              <w:rFonts w:ascii="Times New Roman" w:hAnsi="Times New Roman" w:cs="Times New Roman"/>
              <w:rPrChange w:id="222" w:author="W.L.P.M. Wijetunga" w:date="2021-06-15T15:46:00Z">
                <w:rPr/>
              </w:rPrChange>
            </w:rPr>
            <w:instrText xml:space="preserve"> HYPERLINK \l "_heading=h.26in1rg" \h </w:instrText>
          </w:r>
          <w:r w:rsidRPr="00F973B3">
            <w:rPr>
              <w:rFonts w:ascii="Times New Roman" w:hAnsi="Times New Roman" w:cs="Times New Roman"/>
              <w:rPrChange w:id="223"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224" w:author="W.L.P.M. Wijetunga" w:date="2021-06-15T15:46:00Z">
                <w:rPr>
                  <w:rFonts w:ascii="Cambria" w:eastAsia="Cambria" w:hAnsi="Cambria" w:cs="Cambria"/>
                  <w:b/>
                  <w:color w:val="000000"/>
                  <w:sz w:val="20"/>
                  <w:szCs w:val="20"/>
                </w:rPr>
              </w:rPrChange>
            </w:rPr>
            <w:t>Project feasibility</w:t>
          </w:r>
          <w:r w:rsidRPr="00F973B3">
            <w:rPr>
              <w:rFonts w:ascii="Times New Roman" w:eastAsia="Cambria" w:hAnsi="Times New Roman" w:cs="Times New Roman"/>
              <w:b/>
              <w:color w:val="000000"/>
              <w:sz w:val="20"/>
              <w:szCs w:val="20"/>
              <w:rPrChange w:id="225"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226"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227" w:author="W.L.P.M. Wijetunga" w:date="2021-06-15T15:46:00Z">
                <w:rPr/>
              </w:rPrChange>
            </w:rPr>
            <w:fldChar w:fldCharType="begin"/>
          </w:r>
          <w:r w:rsidR="000C0523" w:rsidRPr="00F973B3">
            <w:rPr>
              <w:rFonts w:ascii="Times New Roman" w:hAnsi="Times New Roman" w:cs="Times New Roman"/>
              <w:rPrChange w:id="228" w:author="W.L.P.M. Wijetunga" w:date="2021-06-15T15:46:00Z">
                <w:rPr/>
              </w:rPrChange>
            </w:rPr>
            <w:instrText xml:space="preserve"> PAGEREF _heading=h.26in1rg \h </w:instrText>
          </w:r>
          <w:r w:rsidR="000C0523" w:rsidRPr="00F973B3">
            <w:rPr>
              <w:rFonts w:ascii="Times New Roman" w:hAnsi="Times New Roman" w:cs="Times New Roman"/>
              <w:rPrChange w:id="229" w:author="W.L.P.M. Wijetunga" w:date="2021-06-15T15:46:00Z">
                <w:rPr>
                  <w:rFonts w:ascii="Times New Roman" w:hAnsi="Times New Roman" w:cs="Times New Roman"/>
                </w:rPr>
              </w:rPrChange>
            </w:rPr>
          </w:r>
          <w:r w:rsidR="000C0523" w:rsidRPr="00F973B3">
            <w:rPr>
              <w:rFonts w:ascii="Times New Roman" w:hAnsi="Times New Roman" w:cs="Times New Roman"/>
              <w:rPrChange w:id="230"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231" w:author="W.L.P.M. Wijetunga" w:date="2021-06-15T15:46:00Z">
                <w:rPr>
                  <w:rFonts w:ascii="Cambria" w:eastAsia="Cambria" w:hAnsi="Cambria" w:cs="Cambria"/>
                  <w:b/>
                  <w:color w:val="000000"/>
                  <w:sz w:val="20"/>
                  <w:szCs w:val="20"/>
                </w:rPr>
              </w:rPrChange>
            </w:rPr>
            <w:t>8</w:t>
          </w:r>
          <w:r w:rsidR="000C0523" w:rsidRPr="00F973B3">
            <w:rPr>
              <w:rFonts w:ascii="Times New Roman" w:hAnsi="Times New Roman" w:cs="Times New Roman"/>
              <w:rPrChange w:id="232" w:author="W.L.P.M. Wijetunga" w:date="2021-06-15T15:46:00Z">
                <w:rPr/>
              </w:rPrChange>
            </w:rPr>
            <w:fldChar w:fldCharType="end"/>
          </w:r>
        </w:p>
        <w:p w14:paraId="00000039"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233"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234" w:author="W.L.P.M. Wijetunga" w:date="2021-06-15T15:46:00Z">
                <w:rPr/>
              </w:rPrChange>
            </w:rPr>
            <w:fldChar w:fldCharType="begin"/>
          </w:r>
          <w:r w:rsidRPr="00F973B3">
            <w:rPr>
              <w:rFonts w:ascii="Times New Roman" w:hAnsi="Times New Roman" w:cs="Times New Roman"/>
              <w:rPrChange w:id="235" w:author="W.L.P.M. Wijetunga" w:date="2021-06-15T15:46:00Z">
                <w:rPr/>
              </w:rPrChange>
            </w:rPr>
            <w:instrText xml:space="preserve"> HYPERLINK \l "_heading=h.lnxbz9" \h </w:instrText>
          </w:r>
          <w:r w:rsidRPr="00F973B3">
            <w:rPr>
              <w:rFonts w:ascii="Times New Roman" w:hAnsi="Times New Roman" w:cs="Times New Roman"/>
              <w:rPrChange w:id="236"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237" w:author="W.L.P.M. Wijetunga" w:date="2021-06-15T15:46:00Z">
                <w:rPr>
                  <w:rFonts w:ascii="Cambria" w:eastAsia="Cambria" w:hAnsi="Cambria" w:cs="Cambria"/>
                  <w:i/>
                  <w:color w:val="000000"/>
                  <w:sz w:val="20"/>
                  <w:szCs w:val="20"/>
                </w:rPr>
              </w:rPrChange>
            </w:rPr>
            <w:t>5.1 Technical Feasibility</w:t>
          </w:r>
          <w:r w:rsidRPr="00F973B3">
            <w:rPr>
              <w:rFonts w:ascii="Times New Roman" w:eastAsia="Cambria" w:hAnsi="Times New Roman" w:cs="Times New Roman"/>
              <w:i/>
              <w:color w:val="000000"/>
              <w:sz w:val="20"/>
              <w:szCs w:val="20"/>
              <w:rPrChange w:id="238"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239"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240" w:author="W.L.P.M. Wijetunga" w:date="2021-06-15T15:46:00Z">
                <w:rPr/>
              </w:rPrChange>
            </w:rPr>
            <w:fldChar w:fldCharType="begin"/>
          </w:r>
          <w:r w:rsidR="000C0523" w:rsidRPr="00F973B3">
            <w:rPr>
              <w:rFonts w:ascii="Times New Roman" w:hAnsi="Times New Roman" w:cs="Times New Roman"/>
              <w:rPrChange w:id="241" w:author="W.L.P.M. Wijetunga" w:date="2021-06-15T15:46:00Z">
                <w:rPr/>
              </w:rPrChange>
            </w:rPr>
            <w:instrText xml:space="preserve"> PAGEREF _heading=h.lnxbz9 \h </w:instrText>
          </w:r>
          <w:r w:rsidR="000C0523" w:rsidRPr="00F973B3">
            <w:rPr>
              <w:rFonts w:ascii="Times New Roman" w:hAnsi="Times New Roman" w:cs="Times New Roman"/>
              <w:rPrChange w:id="242" w:author="W.L.P.M. Wijetunga" w:date="2021-06-15T15:46:00Z">
                <w:rPr>
                  <w:rFonts w:ascii="Times New Roman" w:hAnsi="Times New Roman" w:cs="Times New Roman"/>
                </w:rPr>
              </w:rPrChange>
            </w:rPr>
          </w:r>
          <w:r w:rsidR="000C0523" w:rsidRPr="00F973B3">
            <w:rPr>
              <w:rFonts w:ascii="Times New Roman" w:hAnsi="Times New Roman" w:cs="Times New Roman"/>
              <w:rPrChange w:id="243"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244" w:author="W.L.P.M. Wijetunga" w:date="2021-06-15T15:46:00Z">
                <w:rPr>
                  <w:rFonts w:ascii="Cambria" w:eastAsia="Cambria" w:hAnsi="Cambria" w:cs="Cambria"/>
                  <w:i/>
                  <w:color w:val="000000"/>
                  <w:sz w:val="20"/>
                  <w:szCs w:val="20"/>
                </w:rPr>
              </w:rPrChange>
            </w:rPr>
            <w:t>8</w:t>
          </w:r>
          <w:r w:rsidR="000C0523" w:rsidRPr="00F973B3">
            <w:rPr>
              <w:rFonts w:ascii="Times New Roman" w:hAnsi="Times New Roman" w:cs="Times New Roman"/>
              <w:rPrChange w:id="245" w:author="W.L.P.M. Wijetunga" w:date="2021-06-15T15:46:00Z">
                <w:rPr/>
              </w:rPrChange>
            </w:rPr>
            <w:fldChar w:fldCharType="end"/>
          </w:r>
        </w:p>
        <w:p w14:paraId="0000003A"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rPr>
          </w:pPr>
          <w:r w:rsidRPr="007F0041">
            <w:rPr>
              <w:rFonts w:ascii="Times New Roman" w:hAnsi="Times New Roman" w:cs="Times New Roman"/>
              <w:rPrChange w:id="246" w:author="W.L.P.M. Wijetunga" w:date="2021-06-15T15:46:00Z">
                <w:rPr/>
              </w:rPrChange>
            </w:rPr>
            <w:fldChar w:fldCharType="begin"/>
          </w:r>
          <w:r w:rsidRPr="00F973B3">
            <w:rPr>
              <w:rFonts w:ascii="Times New Roman" w:hAnsi="Times New Roman" w:cs="Times New Roman"/>
              <w:rPrChange w:id="247" w:author="W.L.P.M. Wijetunga" w:date="2021-06-15T15:46:00Z">
                <w:rPr/>
              </w:rPrChange>
            </w:rPr>
            <w:instrText xml:space="preserve"> HYPERLINK \l "_heading=h.nqyr9s9ojuer" \h </w:instrText>
          </w:r>
          <w:r w:rsidRPr="007F0041">
            <w:rPr>
              <w:rFonts w:ascii="Times New Roman" w:hAnsi="Times New Roman" w:cs="Times New Roman"/>
              <w:rPrChange w:id="248" w:author="W.L.P.M. Wijetunga" w:date="2021-06-15T15:46:00Z">
                <w:rPr>
                  <w:rFonts w:ascii="Times New Roman" w:eastAsia="Times New Roman" w:hAnsi="Times New Roman" w:cs="Times New Roman"/>
                  <w:color w:val="000000"/>
                </w:rPr>
              </w:rPrChange>
            </w:rPr>
            <w:fldChar w:fldCharType="separate"/>
          </w:r>
          <w:r w:rsidR="000C0523" w:rsidRPr="00F973B3">
            <w:rPr>
              <w:rFonts w:ascii="Times New Roman" w:eastAsia="Times New Roman" w:hAnsi="Times New Roman" w:cs="Times New Roman"/>
              <w:color w:val="000000"/>
            </w:rPr>
            <w:t>IDEs:</w:t>
          </w:r>
          <w:r w:rsidRPr="007F0041">
            <w:rPr>
              <w:rFonts w:ascii="Times New Roman" w:eastAsia="Times New Roman" w:hAnsi="Times New Roman" w:cs="Times New Roman"/>
              <w:color w:val="000000"/>
            </w:rPr>
            <w:fldChar w:fldCharType="end"/>
          </w:r>
          <w:r w:rsidR="000C0523" w:rsidRPr="00F973B3">
            <w:rPr>
              <w:rFonts w:ascii="Times New Roman" w:eastAsia="Times New Roman" w:hAnsi="Times New Roman" w:cs="Times New Roman"/>
              <w:color w:val="000000"/>
            </w:rPr>
            <w:tab/>
          </w:r>
          <w:r w:rsidR="000C0523" w:rsidRPr="00F973B3">
            <w:rPr>
              <w:rFonts w:ascii="Times New Roman" w:hAnsi="Times New Roman" w:cs="Times New Roman"/>
              <w:rPrChange w:id="249" w:author="W.L.P.M. Wijetunga" w:date="2021-06-15T15:46:00Z">
                <w:rPr/>
              </w:rPrChange>
            </w:rPr>
            <w:fldChar w:fldCharType="begin"/>
          </w:r>
          <w:r w:rsidR="000C0523" w:rsidRPr="00F973B3">
            <w:rPr>
              <w:rFonts w:ascii="Times New Roman" w:hAnsi="Times New Roman" w:cs="Times New Roman"/>
              <w:rPrChange w:id="250" w:author="W.L.P.M. Wijetunga" w:date="2021-06-15T15:46:00Z">
                <w:rPr/>
              </w:rPrChange>
            </w:rPr>
            <w:instrText xml:space="preserve"> PAGEREF _heading=h.nqyr9s9ojuer \h </w:instrText>
          </w:r>
          <w:r w:rsidR="000C0523" w:rsidRPr="00F973B3">
            <w:rPr>
              <w:rFonts w:ascii="Times New Roman" w:hAnsi="Times New Roman" w:cs="Times New Roman"/>
              <w:rPrChange w:id="251" w:author="W.L.P.M. Wijetunga" w:date="2021-06-15T15:46:00Z">
                <w:rPr>
                  <w:rFonts w:ascii="Times New Roman" w:hAnsi="Times New Roman" w:cs="Times New Roman"/>
                </w:rPr>
              </w:rPrChange>
            </w:rPr>
          </w:r>
          <w:r w:rsidR="000C0523" w:rsidRPr="00F973B3">
            <w:rPr>
              <w:rFonts w:ascii="Times New Roman" w:hAnsi="Times New Roman" w:cs="Times New Roman"/>
              <w:rPrChange w:id="252" w:author="W.L.P.M. Wijetunga" w:date="2021-06-15T15:46:00Z">
                <w:rPr/>
              </w:rPrChange>
            </w:rPr>
            <w:fldChar w:fldCharType="separate"/>
          </w:r>
          <w:r w:rsidR="000C0523" w:rsidRPr="00F973B3">
            <w:rPr>
              <w:rFonts w:ascii="Times New Roman" w:eastAsia="Times New Roman" w:hAnsi="Times New Roman" w:cs="Times New Roman"/>
              <w:color w:val="000000"/>
            </w:rPr>
            <w:t>9</w:t>
          </w:r>
          <w:r w:rsidR="000C0523" w:rsidRPr="00F973B3">
            <w:rPr>
              <w:rFonts w:ascii="Times New Roman" w:hAnsi="Times New Roman" w:cs="Times New Roman"/>
              <w:rPrChange w:id="253" w:author="W.L.P.M. Wijetunga" w:date="2021-06-15T15:46:00Z">
                <w:rPr/>
              </w:rPrChange>
            </w:rPr>
            <w:fldChar w:fldCharType="end"/>
          </w:r>
        </w:p>
        <w:p w14:paraId="0000003B"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rPr>
          </w:pPr>
          <w:r w:rsidRPr="007F0041">
            <w:rPr>
              <w:rFonts w:ascii="Times New Roman" w:hAnsi="Times New Roman" w:cs="Times New Roman"/>
              <w:rPrChange w:id="254" w:author="W.L.P.M. Wijetunga" w:date="2021-06-15T15:46:00Z">
                <w:rPr/>
              </w:rPrChange>
            </w:rPr>
            <w:fldChar w:fldCharType="begin"/>
          </w:r>
          <w:r w:rsidRPr="00F973B3">
            <w:rPr>
              <w:rFonts w:ascii="Times New Roman" w:hAnsi="Times New Roman" w:cs="Times New Roman"/>
              <w:rPrChange w:id="255" w:author="W.L.P.M. Wijetunga" w:date="2021-06-15T15:46:00Z">
                <w:rPr/>
              </w:rPrChange>
            </w:rPr>
            <w:instrText xml:space="preserve"> HYPERLINK \l "_heading=h.ks6uwv97fvcc" \h </w:instrText>
          </w:r>
          <w:r w:rsidRPr="007F0041">
            <w:rPr>
              <w:rFonts w:ascii="Times New Roman" w:hAnsi="Times New Roman" w:cs="Times New Roman"/>
              <w:rPrChange w:id="256" w:author="W.L.P.M. Wijetunga" w:date="2021-06-15T15:46:00Z">
                <w:rPr>
                  <w:rFonts w:ascii="Times New Roman" w:eastAsia="Times New Roman" w:hAnsi="Times New Roman" w:cs="Times New Roman"/>
                  <w:color w:val="000000"/>
                </w:rPr>
              </w:rPrChange>
            </w:rPr>
            <w:fldChar w:fldCharType="separate"/>
          </w:r>
          <w:r w:rsidR="000C0523" w:rsidRPr="00F973B3">
            <w:rPr>
              <w:rFonts w:ascii="Times New Roman" w:eastAsia="Times New Roman" w:hAnsi="Times New Roman" w:cs="Times New Roman"/>
              <w:color w:val="000000"/>
            </w:rPr>
            <w:t>Tools &amp; Utilities:</w:t>
          </w:r>
          <w:r w:rsidRPr="007F0041">
            <w:rPr>
              <w:rFonts w:ascii="Times New Roman" w:eastAsia="Times New Roman" w:hAnsi="Times New Roman" w:cs="Times New Roman"/>
              <w:color w:val="000000"/>
            </w:rPr>
            <w:fldChar w:fldCharType="end"/>
          </w:r>
          <w:r w:rsidR="000C0523" w:rsidRPr="00F973B3">
            <w:rPr>
              <w:rFonts w:ascii="Times New Roman" w:eastAsia="Times New Roman" w:hAnsi="Times New Roman" w:cs="Times New Roman"/>
              <w:color w:val="000000"/>
            </w:rPr>
            <w:tab/>
          </w:r>
          <w:r w:rsidR="000C0523" w:rsidRPr="00F973B3">
            <w:rPr>
              <w:rFonts w:ascii="Times New Roman" w:hAnsi="Times New Roman" w:cs="Times New Roman"/>
              <w:rPrChange w:id="257" w:author="W.L.P.M. Wijetunga" w:date="2021-06-15T15:46:00Z">
                <w:rPr/>
              </w:rPrChange>
            </w:rPr>
            <w:fldChar w:fldCharType="begin"/>
          </w:r>
          <w:r w:rsidR="000C0523" w:rsidRPr="00F973B3">
            <w:rPr>
              <w:rFonts w:ascii="Times New Roman" w:hAnsi="Times New Roman" w:cs="Times New Roman"/>
              <w:rPrChange w:id="258" w:author="W.L.P.M. Wijetunga" w:date="2021-06-15T15:46:00Z">
                <w:rPr/>
              </w:rPrChange>
            </w:rPr>
            <w:instrText xml:space="preserve"> PAGEREF _heading=h.ks6uwv97fvcc \h </w:instrText>
          </w:r>
          <w:r w:rsidR="000C0523" w:rsidRPr="00F973B3">
            <w:rPr>
              <w:rFonts w:ascii="Times New Roman" w:hAnsi="Times New Roman" w:cs="Times New Roman"/>
              <w:rPrChange w:id="259" w:author="W.L.P.M. Wijetunga" w:date="2021-06-15T15:46:00Z">
                <w:rPr>
                  <w:rFonts w:ascii="Times New Roman" w:hAnsi="Times New Roman" w:cs="Times New Roman"/>
                </w:rPr>
              </w:rPrChange>
            </w:rPr>
          </w:r>
          <w:r w:rsidR="000C0523" w:rsidRPr="00F973B3">
            <w:rPr>
              <w:rFonts w:ascii="Times New Roman" w:hAnsi="Times New Roman" w:cs="Times New Roman"/>
              <w:rPrChange w:id="260" w:author="W.L.P.M. Wijetunga" w:date="2021-06-15T15:46:00Z">
                <w:rPr/>
              </w:rPrChange>
            </w:rPr>
            <w:fldChar w:fldCharType="separate"/>
          </w:r>
          <w:r w:rsidR="000C0523" w:rsidRPr="00F973B3">
            <w:rPr>
              <w:rFonts w:ascii="Times New Roman" w:eastAsia="Times New Roman" w:hAnsi="Times New Roman" w:cs="Times New Roman"/>
              <w:color w:val="000000"/>
            </w:rPr>
            <w:t>9</w:t>
          </w:r>
          <w:r w:rsidR="000C0523" w:rsidRPr="00F973B3">
            <w:rPr>
              <w:rFonts w:ascii="Times New Roman" w:hAnsi="Times New Roman" w:cs="Times New Roman"/>
              <w:rPrChange w:id="261" w:author="W.L.P.M. Wijetunga" w:date="2021-06-15T15:46:00Z">
                <w:rPr/>
              </w:rPrChange>
            </w:rPr>
            <w:fldChar w:fldCharType="end"/>
          </w:r>
        </w:p>
        <w:p w14:paraId="0000003C"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rPr>
          </w:pPr>
          <w:r w:rsidRPr="007F0041">
            <w:rPr>
              <w:rFonts w:ascii="Times New Roman" w:hAnsi="Times New Roman" w:cs="Times New Roman"/>
              <w:rPrChange w:id="262" w:author="W.L.P.M. Wijetunga" w:date="2021-06-15T15:46:00Z">
                <w:rPr/>
              </w:rPrChange>
            </w:rPr>
            <w:fldChar w:fldCharType="begin"/>
          </w:r>
          <w:r w:rsidRPr="00F973B3">
            <w:rPr>
              <w:rFonts w:ascii="Times New Roman" w:hAnsi="Times New Roman" w:cs="Times New Roman"/>
              <w:rPrChange w:id="263" w:author="W.L.P.M. Wijetunga" w:date="2021-06-15T15:46:00Z">
                <w:rPr/>
              </w:rPrChange>
            </w:rPr>
            <w:instrText xml:space="preserve"> HYPERLINK \l "_heading=h.wjaquxtdzs6" \h </w:instrText>
          </w:r>
          <w:r w:rsidRPr="007F0041">
            <w:rPr>
              <w:rFonts w:ascii="Times New Roman" w:hAnsi="Times New Roman" w:cs="Times New Roman"/>
              <w:rPrChange w:id="264" w:author="W.L.P.M. Wijetunga" w:date="2021-06-15T15:46:00Z">
                <w:rPr>
                  <w:rFonts w:ascii="Times New Roman" w:eastAsia="Times New Roman" w:hAnsi="Times New Roman" w:cs="Times New Roman"/>
                  <w:color w:val="000000"/>
                </w:rPr>
              </w:rPrChange>
            </w:rPr>
            <w:fldChar w:fldCharType="separate"/>
          </w:r>
          <w:r w:rsidR="000C0523" w:rsidRPr="00F973B3">
            <w:rPr>
              <w:rFonts w:ascii="Times New Roman" w:eastAsia="Times New Roman" w:hAnsi="Times New Roman" w:cs="Times New Roman"/>
              <w:color w:val="000000"/>
            </w:rPr>
            <w:t>Hardware:</w:t>
          </w:r>
          <w:r w:rsidRPr="007F0041">
            <w:rPr>
              <w:rFonts w:ascii="Times New Roman" w:eastAsia="Times New Roman" w:hAnsi="Times New Roman" w:cs="Times New Roman"/>
              <w:color w:val="000000"/>
            </w:rPr>
            <w:fldChar w:fldCharType="end"/>
          </w:r>
          <w:r w:rsidR="000C0523" w:rsidRPr="00F973B3">
            <w:rPr>
              <w:rFonts w:ascii="Times New Roman" w:eastAsia="Times New Roman" w:hAnsi="Times New Roman" w:cs="Times New Roman"/>
              <w:color w:val="000000"/>
            </w:rPr>
            <w:tab/>
          </w:r>
          <w:r w:rsidR="000C0523" w:rsidRPr="00F973B3">
            <w:rPr>
              <w:rFonts w:ascii="Times New Roman" w:hAnsi="Times New Roman" w:cs="Times New Roman"/>
              <w:rPrChange w:id="265" w:author="W.L.P.M. Wijetunga" w:date="2021-06-15T15:46:00Z">
                <w:rPr/>
              </w:rPrChange>
            </w:rPr>
            <w:fldChar w:fldCharType="begin"/>
          </w:r>
          <w:r w:rsidR="000C0523" w:rsidRPr="00F973B3">
            <w:rPr>
              <w:rFonts w:ascii="Times New Roman" w:hAnsi="Times New Roman" w:cs="Times New Roman"/>
              <w:rPrChange w:id="266" w:author="W.L.P.M. Wijetunga" w:date="2021-06-15T15:46:00Z">
                <w:rPr/>
              </w:rPrChange>
            </w:rPr>
            <w:instrText xml:space="preserve"> PAGEREF _heading=h.wjaquxtdzs6 \h </w:instrText>
          </w:r>
          <w:r w:rsidR="000C0523" w:rsidRPr="00F973B3">
            <w:rPr>
              <w:rFonts w:ascii="Times New Roman" w:hAnsi="Times New Roman" w:cs="Times New Roman"/>
              <w:rPrChange w:id="267" w:author="W.L.P.M. Wijetunga" w:date="2021-06-15T15:46:00Z">
                <w:rPr>
                  <w:rFonts w:ascii="Times New Roman" w:hAnsi="Times New Roman" w:cs="Times New Roman"/>
                </w:rPr>
              </w:rPrChange>
            </w:rPr>
          </w:r>
          <w:r w:rsidR="000C0523" w:rsidRPr="00F973B3">
            <w:rPr>
              <w:rFonts w:ascii="Times New Roman" w:hAnsi="Times New Roman" w:cs="Times New Roman"/>
              <w:rPrChange w:id="268" w:author="W.L.P.M. Wijetunga" w:date="2021-06-15T15:46:00Z">
                <w:rPr/>
              </w:rPrChange>
            </w:rPr>
            <w:fldChar w:fldCharType="separate"/>
          </w:r>
          <w:r w:rsidR="000C0523" w:rsidRPr="00F973B3">
            <w:rPr>
              <w:rFonts w:ascii="Times New Roman" w:eastAsia="Times New Roman" w:hAnsi="Times New Roman" w:cs="Times New Roman"/>
              <w:color w:val="000000"/>
            </w:rPr>
            <w:t>9</w:t>
          </w:r>
          <w:r w:rsidR="000C0523" w:rsidRPr="00F973B3">
            <w:rPr>
              <w:rFonts w:ascii="Times New Roman" w:hAnsi="Times New Roman" w:cs="Times New Roman"/>
              <w:rPrChange w:id="269" w:author="W.L.P.M. Wijetunga" w:date="2021-06-15T15:46:00Z">
                <w:rPr/>
              </w:rPrChange>
            </w:rPr>
            <w:fldChar w:fldCharType="end"/>
          </w:r>
        </w:p>
        <w:p w14:paraId="0000003D"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270"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271" w:author="W.L.P.M. Wijetunga" w:date="2021-06-15T15:46:00Z">
                <w:rPr/>
              </w:rPrChange>
            </w:rPr>
            <w:fldChar w:fldCharType="begin"/>
          </w:r>
          <w:r w:rsidRPr="00F973B3">
            <w:rPr>
              <w:rFonts w:ascii="Times New Roman" w:hAnsi="Times New Roman" w:cs="Times New Roman"/>
              <w:rPrChange w:id="272" w:author="W.L.P.M. Wijetunga" w:date="2021-06-15T15:46:00Z">
                <w:rPr/>
              </w:rPrChange>
            </w:rPr>
            <w:instrText xml:space="preserve"> HYPERLINK \l "_heading=h.35nkun2" \h </w:instrText>
          </w:r>
          <w:r w:rsidRPr="00F973B3">
            <w:rPr>
              <w:rFonts w:ascii="Times New Roman" w:hAnsi="Times New Roman" w:cs="Times New Roman"/>
              <w:rPrChange w:id="273"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274" w:author="W.L.P.M. Wijetunga" w:date="2021-06-15T15:46:00Z">
                <w:rPr>
                  <w:rFonts w:ascii="Cambria" w:eastAsia="Cambria" w:hAnsi="Cambria" w:cs="Cambria"/>
                  <w:i/>
                  <w:color w:val="000000"/>
                  <w:sz w:val="20"/>
                  <w:szCs w:val="20"/>
                </w:rPr>
              </w:rPrChange>
            </w:rPr>
            <w:t>5.2 Operational Feasibility</w:t>
          </w:r>
          <w:r w:rsidRPr="00F973B3">
            <w:rPr>
              <w:rFonts w:ascii="Times New Roman" w:eastAsia="Cambria" w:hAnsi="Times New Roman" w:cs="Times New Roman"/>
              <w:i/>
              <w:color w:val="000000"/>
              <w:sz w:val="20"/>
              <w:szCs w:val="20"/>
              <w:rPrChange w:id="275"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276"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277" w:author="W.L.P.M. Wijetunga" w:date="2021-06-15T15:46:00Z">
                <w:rPr/>
              </w:rPrChange>
            </w:rPr>
            <w:fldChar w:fldCharType="begin"/>
          </w:r>
          <w:r w:rsidR="000C0523" w:rsidRPr="00F973B3">
            <w:rPr>
              <w:rFonts w:ascii="Times New Roman" w:hAnsi="Times New Roman" w:cs="Times New Roman"/>
              <w:rPrChange w:id="278" w:author="W.L.P.M. Wijetunga" w:date="2021-06-15T15:46:00Z">
                <w:rPr/>
              </w:rPrChange>
            </w:rPr>
            <w:instrText xml:space="preserve"> PAGEREF _heading=h.35nkun2 \h </w:instrText>
          </w:r>
          <w:r w:rsidR="000C0523" w:rsidRPr="00F973B3">
            <w:rPr>
              <w:rFonts w:ascii="Times New Roman" w:hAnsi="Times New Roman" w:cs="Times New Roman"/>
              <w:rPrChange w:id="279" w:author="W.L.P.M. Wijetunga" w:date="2021-06-15T15:46:00Z">
                <w:rPr>
                  <w:rFonts w:ascii="Times New Roman" w:hAnsi="Times New Roman" w:cs="Times New Roman"/>
                </w:rPr>
              </w:rPrChange>
            </w:rPr>
          </w:r>
          <w:r w:rsidR="000C0523" w:rsidRPr="00F973B3">
            <w:rPr>
              <w:rFonts w:ascii="Times New Roman" w:hAnsi="Times New Roman" w:cs="Times New Roman"/>
              <w:rPrChange w:id="280"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281" w:author="W.L.P.M. Wijetunga" w:date="2021-06-15T15:46:00Z">
                <w:rPr>
                  <w:rFonts w:ascii="Cambria" w:eastAsia="Cambria" w:hAnsi="Cambria" w:cs="Cambria"/>
                  <w:i/>
                  <w:color w:val="000000"/>
                  <w:sz w:val="20"/>
                  <w:szCs w:val="20"/>
                </w:rPr>
              </w:rPrChange>
            </w:rPr>
            <w:t>9</w:t>
          </w:r>
          <w:r w:rsidR="000C0523" w:rsidRPr="00F973B3">
            <w:rPr>
              <w:rFonts w:ascii="Times New Roman" w:hAnsi="Times New Roman" w:cs="Times New Roman"/>
              <w:rPrChange w:id="282" w:author="W.L.P.M. Wijetunga" w:date="2021-06-15T15:46:00Z">
                <w:rPr/>
              </w:rPrChange>
            </w:rPr>
            <w:fldChar w:fldCharType="end"/>
          </w:r>
        </w:p>
        <w:p w14:paraId="0000003E"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283"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284" w:author="W.L.P.M. Wijetunga" w:date="2021-06-15T15:46:00Z">
                <w:rPr/>
              </w:rPrChange>
            </w:rPr>
            <w:fldChar w:fldCharType="begin"/>
          </w:r>
          <w:r w:rsidRPr="00F973B3">
            <w:rPr>
              <w:rFonts w:ascii="Times New Roman" w:hAnsi="Times New Roman" w:cs="Times New Roman"/>
              <w:rPrChange w:id="285" w:author="W.L.P.M. Wijetunga" w:date="2021-06-15T15:46:00Z">
                <w:rPr/>
              </w:rPrChange>
            </w:rPr>
            <w:instrText xml:space="preserve"> HYPERLINK \l "_heading=h.1ksv4uv" \h </w:instrText>
          </w:r>
          <w:r w:rsidRPr="00F973B3">
            <w:rPr>
              <w:rFonts w:ascii="Times New Roman" w:hAnsi="Times New Roman" w:cs="Times New Roman"/>
              <w:rPrChange w:id="286"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287" w:author="W.L.P.M. Wijetunga" w:date="2021-06-15T15:46:00Z">
                <w:rPr>
                  <w:rFonts w:ascii="Cambria" w:eastAsia="Cambria" w:hAnsi="Cambria" w:cs="Cambria"/>
                  <w:i/>
                  <w:color w:val="000000"/>
                  <w:sz w:val="20"/>
                  <w:szCs w:val="20"/>
                </w:rPr>
              </w:rPrChange>
            </w:rPr>
            <w:t>5.3 Legal &amp; Ethical Feasibility</w:t>
          </w:r>
          <w:r w:rsidRPr="00F973B3">
            <w:rPr>
              <w:rFonts w:ascii="Times New Roman" w:eastAsia="Cambria" w:hAnsi="Times New Roman" w:cs="Times New Roman"/>
              <w:i/>
              <w:color w:val="000000"/>
              <w:sz w:val="20"/>
              <w:szCs w:val="20"/>
              <w:rPrChange w:id="288"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289"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290" w:author="W.L.P.M. Wijetunga" w:date="2021-06-15T15:46:00Z">
                <w:rPr/>
              </w:rPrChange>
            </w:rPr>
            <w:fldChar w:fldCharType="begin"/>
          </w:r>
          <w:r w:rsidR="000C0523" w:rsidRPr="00F973B3">
            <w:rPr>
              <w:rFonts w:ascii="Times New Roman" w:hAnsi="Times New Roman" w:cs="Times New Roman"/>
              <w:rPrChange w:id="291" w:author="W.L.P.M. Wijetunga" w:date="2021-06-15T15:46:00Z">
                <w:rPr/>
              </w:rPrChange>
            </w:rPr>
            <w:instrText xml:space="preserve"> PAGEREF _heading=h.1ksv4uv \h </w:instrText>
          </w:r>
          <w:r w:rsidR="000C0523" w:rsidRPr="00F973B3">
            <w:rPr>
              <w:rFonts w:ascii="Times New Roman" w:hAnsi="Times New Roman" w:cs="Times New Roman"/>
              <w:rPrChange w:id="292" w:author="W.L.P.M. Wijetunga" w:date="2021-06-15T15:46:00Z">
                <w:rPr>
                  <w:rFonts w:ascii="Times New Roman" w:hAnsi="Times New Roman" w:cs="Times New Roman"/>
                </w:rPr>
              </w:rPrChange>
            </w:rPr>
          </w:r>
          <w:r w:rsidR="000C0523" w:rsidRPr="00F973B3">
            <w:rPr>
              <w:rFonts w:ascii="Times New Roman" w:hAnsi="Times New Roman" w:cs="Times New Roman"/>
              <w:rPrChange w:id="293"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294" w:author="W.L.P.M. Wijetunga" w:date="2021-06-15T15:46:00Z">
                <w:rPr>
                  <w:rFonts w:ascii="Cambria" w:eastAsia="Cambria" w:hAnsi="Cambria" w:cs="Cambria"/>
                  <w:i/>
                  <w:color w:val="000000"/>
                  <w:sz w:val="20"/>
                  <w:szCs w:val="20"/>
                </w:rPr>
              </w:rPrChange>
            </w:rPr>
            <w:t>10</w:t>
          </w:r>
          <w:r w:rsidR="000C0523" w:rsidRPr="00F973B3">
            <w:rPr>
              <w:rFonts w:ascii="Times New Roman" w:hAnsi="Times New Roman" w:cs="Times New Roman"/>
              <w:rPrChange w:id="295" w:author="W.L.P.M. Wijetunga" w:date="2021-06-15T15:46:00Z">
                <w:rPr/>
              </w:rPrChange>
            </w:rPr>
            <w:fldChar w:fldCharType="end"/>
          </w:r>
        </w:p>
        <w:p w14:paraId="0000003F"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296"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297" w:author="W.L.P.M. Wijetunga" w:date="2021-06-15T15:46:00Z">
                <w:rPr/>
              </w:rPrChange>
            </w:rPr>
            <w:fldChar w:fldCharType="begin"/>
          </w:r>
          <w:r w:rsidRPr="00F973B3">
            <w:rPr>
              <w:rFonts w:ascii="Times New Roman" w:hAnsi="Times New Roman" w:cs="Times New Roman"/>
              <w:rPrChange w:id="298" w:author="W.L.P.M. Wijetunga" w:date="2021-06-15T15:46:00Z">
                <w:rPr/>
              </w:rPrChange>
            </w:rPr>
            <w:instrText xml:space="preserve"> HYPERLINK \l "_heading=h.44sinio" \h </w:instrText>
          </w:r>
          <w:r w:rsidRPr="00F973B3">
            <w:rPr>
              <w:rFonts w:ascii="Times New Roman" w:hAnsi="Times New Roman" w:cs="Times New Roman"/>
              <w:rPrChange w:id="299"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300" w:author="W.L.P.M. Wijetunga" w:date="2021-06-15T15:46:00Z">
                <w:rPr>
                  <w:rFonts w:ascii="Cambria" w:eastAsia="Cambria" w:hAnsi="Cambria" w:cs="Cambria"/>
                  <w:i/>
                  <w:color w:val="000000"/>
                  <w:sz w:val="20"/>
                  <w:szCs w:val="20"/>
                </w:rPr>
              </w:rPrChange>
            </w:rPr>
            <w:t>5.4 Social Feasibility</w:t>
          </w:r>
          <w:r w:rsidRPr="00F973B3">
            <w:rPr>
              <w:rFonts w:ascii="Times New Roman" w:eastAsia="Cambria" w:hAnsi="Times New Roman" w:cs="Times New Roman"/>
              <w:i/>
              <w:color w:val="000000"/>
              <w:sz w:val="20"/>
              <w:szCs w:val="20"/>
              <w:rPrChange w:id="301"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302"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303" w:author="W.L.P.M. Wijetunga" w:date="2021-06-15T15:46:00Z">
                <w:rPr/>
              </w:rPrChange>
            </w:rPr>
            <w:fldChar w:fldCharType="begin"/>
          </w:r>
          <w:r w:rsidR="000C0523" w:rsidRPr="00F973B3">
            <w:rPr>
              <w:rFonts w:ascii="Times New Roman" w:hAnsi="Times New Roman" w:cs="Times New Roman"/>
              <w:rPrChange w:id="304" w:author="W.L.P.M. Wijetunga" w:date="2021-06-15T15:46:00Z">
                <w:rPr/>
              </w:rPrChange>
            </w:rPr>
            <w:instrText xml:space="preserve"> PAGEREF _heading=h.44sinio \h </w:instrText>
          </w:r>
          <w:r w:rsidR="000C0523" w:rsidRPr="00F973B3">
            <w:rPr>
              <w:rFonts w:ascii="Times New Roman" w:hAnsi="Times New Roman" w:cs="Times New Roman"/>
              <w:rPrChange w:id="305" w:author="W.L.P.M. Wijetunga" w:date="2021-06-15T15:46:00Z">
                <w:rPr>
                  <w:rFonts w:ascii="Times New Roman" w:hAnsi="Times New Roman" w:cs="Times New Roman"/>
                </w:rPr>
              </w:rPrChange>
            </w:rPr>
          </w:r>
          <w:r w:rsidR="000C0523" w:rsidRPr="00F973B3">
            <w:rPr>
              <w:rFonts w:ascii="Times New Roman" w:hAnsi="Times New Roman" w:cs="Times New Roman"/>
              <w:rPrChange w:id="306"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307" w:author="W.L.P.M. Wijetunga" w:date="2021-06-15T15:46:00Z">
                <w:rPr>
                  <w:rFonts w:ascii="Cambria" w:eastAsia="Cambria" w:hAnsi="Cambria" w:cs="Cambria"/>
                  <w:i/>
                  <w:color w:val="000000"/>
                  <w:sz w:val="20"/>
                  <w:szCs w:val="20"/>
                </w:rPr>
              </w:rPrChange>
            </w:rPr>
            <w:t>11</w:t>
          </w:r>
          <w:r w:rsidR="000C0523" w:rsidRPr="00F973B3">
            <w:rPr>
              <w:rFonts w:ascii="Times New Roman" w:hAnsi="Times New Roman" w:cs="Times New Roman"/>
              <w:rPrChange w:id="308" w:author="W.L.P.M. Wijetunga" w:date="2021-06-15T15:46:00Z">
                <w:rPr/>
              </w:rPrChange>
            </w:rPr>
            <w:fldChar w:fldCharType="end"/>
          </w:r>
        </w:p>
        <w:p w14:paraId="00000040"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309"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310" w:author="W.L.P.M. Wijetunga" w:date="2021-06-15T15:46:00Z">
                <w:rPr/>
              </w:rPrChange>
            </w:rPr>
            <w:fldChar w:fldCharType="begin"/>
          </w:r>
          <w:r w:rsidRPr="00F973B3">
            <w:rPr>
              <w:rFonts w:ascii="Times New Roman" w:hAnsi="Times New Roman" w:cs="Times New Roman"/>
              <w:rPrChange w:id="311" w:author="W.L.P.M. Wijetunga" w:date="2021-06-15T15:46:00Z">
                <w:rPr/>
              </w:rPrChange>
            </w:rPr>
            <w:instrText xml:space="preserve"> HYPERLINK \l "_heading=h.2jxsxqh" \h </w:instrText>
          </w:r>
          <w:r w:rsidRPr="00F973B3">
            <w:rPr>
              <w:rFonts w:ascii="Times New Roman" w:hAnsi="Times New Roman" w:cs="Times New Roman"/>
              <w:rPrChange w:id="312"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313" w:author="W.L.P.M. Wijetunga" w:date="2021-06-15T15:46:00Z">
                <w:rPr>
                  <w:rFonts w:ascii="Cambria" w:eastAsia="Cambria" w:hAnsi="Cambria" w:cs="Cambria"/>
                  <w:i/>
                  <w:color w:val="000000"/>
                  <w:sz w:val="20"/>
                  <w:szCs w:val="20"/>
                </w:rPr>
              </w:rPrChange>
            </w:rPr>
            <w:t>5.5 Economic Feasibility</w:t>
          </w:r>
          <w:r w:rsidRPr="00F973B3">
            <w:rPr>
              <w:rFonts w:ascii="Times New Roman" w:eastAsia="Cambria" w:hAnsi="Times New Roman" w:cs="Times New Roman"/>
              <w:i/>
              <w:color w:val="000000"/>
              <w:sz w:val="20"/>
              <w:szCs w:val="20"/>
              <w:rPrChange w:id="314"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315"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316" w:author="W.L.P.M. Wijetunga" w:date="2021-06-15T15:46:00Z">
                <w:rPr/>
              </w:rPrChange>
            </w:rPr>
            <w:fldChar w:fldCharType="begin"/>
          </w:r>
          <w:r w:rsidR="000C0523" w:rsidRPr="00F973B3">
            <w:rPr>
              <w:rFonts w:ascii="Times New Roman" w:hAnsi="Times New Roman" w:cs="Times New Roman"/>
              <w:rPrChange w:id="317" w:author="W.L.P.M. Wijetunga" w:date="2021-06-15T15:46:00Z">
                <w:rPr/>
              </w:rPrChange>
            </w:rPr>
            <w:instrText xml:space="preserve"> PAGEREF _heading=h.2jxsxqh \h </w:instrText>
          </w:r>
          <w:r w:rsidR="000C0523" w:rsidRPr="00F973B3">
            <w:rPr>
              <w:rFonts w:ascii="Times New Roman" w:hAnsi="Times New Roman" w:cs="Times New Roman"/>
              <w:rPrChange w:id="318" w:author="W.L.P.M. Wijetunga" w:date="2021-06-15T15:46:00Z">
                <w:rPr>
                  <w:rFonts w:ascii="Times New Roman" w:hAnsi="Times New Roman" w:cs="Times New Roman"/>
                </w:rPr>
              </w:rPrChange>
            </w:rPr>
          </w:r>
          <w:r w:rsidR="000C0523" w:rsidRPr="00F973B3">
            <w:rPr>
              <w:rFonts w:ascii="Times New Roman" w:hAnsi="Times New Roman" w:cs="Times New Roman"/>
              <w:rPrChange w:id="319"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320" w:author="W.L.P.M. Wijetunga" w:date="2021-06-15T15:46:00Z">
                <w:rPr>
                  <w:rFonts w:ascii="Cambria" w:eastAsia="Cambria" w:hAnsi="Cambria" w:cs="Cambria"/>
                  <w:i/>
                  <w:color w:val="000000"/>
                  <w:sz w:val="20"/>
                  <w:szCs w:val="20"/>
                </w:rPr>
              </w:rPrChange>
            </w:rPr>
            <w:t>14</w:t>
          </w:r>
          <w:r w:rsidR="000C0523" w:rsidRPr="00F973B3">
            <w:rPr>
              <w:rFonts w:ascii="Times New Roman" w:hAnsi="Times New Roman" w:cs="Times New Roman"/>
              <w:rPrChange w:id="321" w:author="W.L.P.M. Wijetunga" w:date="2021-06-15T15:46:00Z">
                <w:rPr/>
              </w:rPrChange>
            </w:rPr>
            <w:fldChar w:fldCharType="end"/>
          </w:r>
        </w:p>
        <w:p w14:paraId="00000041"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322"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323" w:author="W.L.P.M. Wijetunga" w:date="2021-06-15T15:46:00Z">
                <w:rPr/>
              </w:rPrChange>
            </w:rPr>
            <w:fldChar w:fldCharType="begin"/>
          </w:r>
          <w:r w:rsidRPr="00F973B3">
            <w:rPr>
              <w:rFonts w:ascii="Times New Roman" w:hAnsi="Times New Roman" w:cs="Times New Roman"/>
              <w:rPrChange w:id="324" w:author="W.L.P.M. Wijetunga" w:date="2021-06-15T15:46:00Z">
                <w:rPr/>
              </w:rPrChange>
            </w:rPr>
            <w:instrText xml:space="preserve"> HYPERLINK \l "_heading=h.z337ya" \h </w:instrText>
          </w:r>
          <w:r w:rsidRPr="00F973B3">
            <w:rPr>
              <w:rFonts w:ascii="Times New Roman" w:hAnsi="Times New Roman" w:cs="Times New Roman"/>
              <w:rPrChange w:id="325"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326" w:author="W.L.P.M. Wijetunga" w:date="2021-06-15T15:46:00Z">
                <w:rPr>
                  <w:rFonts w:ascii="Cambria" w:eastAsia="Cambria" w:hAnsi="Cambria" w:cs="Cambria"/>
                  <w:i/>
                  <w:color w:val="000000"/>
                  <w:sz w:val="20"/>
                  <w:szCs w:val="20"/>
                </w:rPr>
              </w:rPrChange>
            </w:rPr>
            <w:t>5.6 Schedule Feasibility</w:t>
          </w:r>
          <w:r w:rsidRPr="00F973B3">
            <w:rPr>
              <w:rFonts w:ascii="Times New Roman" w:eastAsia="Cambria" w:hAnsi="Times New Roman" w:cs="Times New Roman"/>
              <w:i/>
              <w:color w:val="000000"/>
              <w:sz w:val="20"/>
              <w:szCs w:val="20"/>
              <w:rPrChange w:id="327"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328"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329" w:author="W.L.P.M. Wijetunga" w:date="2021-06-15T15:46:00Z">
                <w:rPr/>
              </w:rPrChange>
            </w:rPr>
            <w:fldChar w:fldCharType="begin"/>
          </w:r>
          <w:r w:rsidR="000C0523" w:rsidRPr="00F973B3">
            <w:rPr>
              <w:rFonts w:ascii="Times New Roman" w:hAnsi="Times New Roman" w:cs="Times New Roman"/>
              <w:rPrChange w:id="330" w:author="W.L.P.M. Wijetunga" w:date="2021-06-15T15:46:00Z">
                <w:rPr/>
              </w:rPrChange>
            </w:rPr>
            <w:instrText xml:space="preserve"> PAGEREF _heading=h.z337ya \h </w:instrText>
          </w:r>
          <w:r w:rsidR="000C0523" w:rsidRPr="00F973B3">
            <w:rPr>
              <w:rFonts w:ascii="Times New Roman" w:hAnsi="Times New Roman" w:cs="Times New Roman"/>
              <w:rPrChange w:id="331" w:author="W.L.P.M. Wijetunga" w:date="2021-06-15T15:46:00Z">
                <w:rPr>
                  <w:rFonts w:ascii="Times New Roman" w:hAnsi="Times New Roman" w:cs="Times New Roman"/>
                </w:rPr>
              </w:rPrChange>
            </w:rPr>
          </w:r>
          <w:r w:rsidR="000C0523" w:rsidRPr="00F973B3">
            <w:rPr>
              <w:rFonts w:ascii="Times New Roman" w:hAnsi="Times New Roman" w:cs="Times New Roman"/>
              <w:rPrChange w:id="332"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333" w:author="W.L.P.M. Wijetunga" w:date="2021-06-15T15:46:00Z">
                <w:rPr>
                  <w:rFonts w:ascii="Cambria" w:eastAsia="Cambria" w:hAnsi="Cambria" w:cs="Cambria"/>
                  <w:i/>
                  <w:color w:val="000000"/>
                  <w:sz w:val="20"/>
                  <w:szCs w:val="20"/>
                </w:rPr>
              </w:rPrChange>
            </w:rPr>
            <w:t>14</w:t>
          </w:r>
          <w:r w:rsidR="000C0523" w:rsidRPr="00F973B3">
            <w:rPr>
              <w:rFonts w:ascii="Times New Roman" w:hAnsi="Times New Roman" w:cs="Times New Roman"/>
              <w:rPrChange w:id="334" w:author="W.L.P.M. Wijetunga" w:date="2021-06-15T15:46:00Z">
                <w:rPr/>
              </w:rPrChange>
            </w:rPr>
            <w:fldChar w:fldCharType="end"/>
          </w:r>
        </w:p>
        <w:p w14:paraId="00000042"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335"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336" w:author="W.L.P.M. Wijetunga" w:date="2021-06-15T15:46:00Z">
                <w:rPr/>
              </w:rPrChange>
            </w:rPr>
            <w:fldChar w:fldCharType="begin"/>
          </w:r>
          <w:r w:rsidRPr="00F973B3">
            <w:rPr>
              <w:rFonts w:ascii="Times New Roman" w:hAnsi="Times New Roman" w:cs="Times New Roman"/>
              <w:rPrChange w:id="337" w:author="W.L.P.M. Wijetunga" w:date="2021-06-15T15:46:00Z">
                <w:rPr/>
              </w:rPrChange>
            </w:rPr>
            <w:instrText xml:space="preserve"> HYPERLINK \l "_heading=h.3j2qqm3" \h </w:instrText>
          </w:r>
          <w:r w:rsidRPr="00F973B3">
            <w:rPr>
              <w:rFonts w:ascii="Times New Roman" w:hAnsi="Times New Roman" w:cs="Times New Roman"/>
              <w:rPrChange w:id="338"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339" w:author="W.L.P.M. Wijetunga" w:date="2021-06-15T15:46:00Z">
                <w:rPr>
                  <w:rFonts w:ascii="Cambria" w:eastAsia="Cambria" w:hAnsi="Cambria" w:cs="Cambria"/>
                  <w:b/>
                  <w:color w:val="000000"/>
                  <w:sz w:val="20"/>
                  <w:szCs w:val="20"/>
                </w:rPr>
              </w:rPrChange>
            </w:rPr>
            <w:t>Deliverables of the project</w:t>
          </w:r>
          <w:r w:rsidRPr="00F973B3">
            <w:rPr>
              <w:rFonts w:ascii="Times New Roman" w:eastAsia="Cambria" w:hAnsi="Times New Roman" w:cs="Times New Roman"/>
              <w:b/>
              <w:color w:val="000000"/>
              <w:sz w:val="20"/>
              <w:szCs w:val="20"/>
              <w:rPrChange w:id="340"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341"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342" w:author="W.L.P.M. Wijetunga" w:date="2021-06-15T15:46:00Z">
                <w:rPr/>
              </w:rPrChange>
            </w:rPr>
            <w:fldChar w:fldCharType="begin"/>
          </w:r>
          <w:r w:rsidR="000C0523" w:rsidRPr="00F973B3">
            <w:rPr>
              <w:rFonts w:ascii="Times New Roman" w:hAnsi="Times New Roman" w:cs="Times New Roman"/>
              <w:rPrChange w:id="343" w:author="W.L.P.M. Wijetunga" w:date="2021-06-15T15:46:00Z">
                <w:rPr/>
              </w:rPrChange>
            </w:rPr>
            <w:instrText xml:space="preserve"> PAGEREF _heading=h.3j2qqm3 \h </w:instrText>
          </w:r>
          <w:r w:rsidR="000C0523" w:rsidRPr="00F973B3">
            <w:rPr>
              <w:rFonts w:ascii="Times New Roman" w:hAnsi="Times New Roman" w:cs="Times New Roman"/>
              <w:rPrChange w:id="344" w:author="W.L.P.M. Wijetunga" w:date="2021-06-15T15:46:00Z">
                <w:rPr>
                  <w:rFonts w:ascii="Times New Roman" w:hAnsi="Times New Roman" w:cs="Times New Roman"/>
                </w:rPr>
              </w:rPrChange>
            </w:rPr>
          </w:r>
          <w:r w:rsidR="000C0523" w:rsidRPr="00F973B3">
            <w:rPr>
              <w:rFonts w:ascii="Times New Roman" w:hAnsi="Times New Roman" w:cs="Times New Roman"/>
              <w:rPrChange w:id="345"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346" w:author="W.L.P.M. Wijetunga" w:date="2021-06-15T15:46:00Z">
                <w:rPr>
                  <w:rFonts w:ascii="Cambria" w:eastAsia="Cambria" w:hAnsi="Cambria" w:cs="Cambria"/>
                  <w:b/>
                  <w:color w:val="000000"/>
                  <w:sz w:val="20"/>
                  <w:szCs w:val="20"/>
                </w:rPr>
              </w:rPrChange>
            </w:rPr>
            <w:t>15</w:t>
          </w:r>
          <w:r w:rsidR="000C0523" w:rsidRPr="00F973B3">
            <w:rPr>
              <w:rFonts w:ascii="Times New Roman" w:hAnsi="Times New Roman" w:cs="Times New Roman"/>
              <w:rPrChange w:id="347" w:author="W.L.P.M. Wijetunga" w:date="2021-06-15T15:46:00Z">
                <w:rPr/>
              </w:rPrChange>
            </w:rPr>
            <w:fldChar w:fldCharType="end"/>
          </w:r>
        </w:p>
        <w:p w14:paraId="00000043"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348"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349" w:author="W.L.P.M. Wijetunga" w:date="2021-06-15T15:46:00Z">
                <w:rPr/>
              </w:rPrChange>
            </w:rPr>
            <w:fldChar w:fldCharType="begin"/>
          </w:r>
          <w:r w:rsidRPr="00F973B3">
            <w:rPr>
              <w:rFonts w:ascii="Times New Roman" w:hAnsi="Times New Roman" w:cs="Times New Roman"/>
              <w:rPrChange w:id="350" w:author="W.L.P.M. Wijetunga" w:date="2021-06-15T15:46:00Z">
                <w:rPr/>
              </w:rPrChange>
            </w:rPr>
            <w:instrText xml:space="preserve"> HYPERLINK \l "_heading=h.1y810tw" \h </w:instrText>
          </w:r>
          <w:r w:rsidRPr="00F973B3">
            <w:rPr>
              <w:rFonts w:ascii="Times New Roman" w:hAnsi="Times New Roman" w:cs="Times New Roman"/>
              <w:rPrChange w:id="351"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352" w:author="W.L.P.M. Wijetunga" w:date="2021-06-15T15:46:00Z">
                <w:rPr>
                  <w:rFonts w:ascii="Cambria" w:eastAsia="Cambria" w:hAnsi="Cambria" w:cs="Cambria"/>
                  <w:b/>
                  <w:color w:val="000000"/>
                  <w:sz w:val="20"/>
                  <w:szCs w:val="20"/>
                </w:rPr>
              </w:rPrChange>
            </w:rPr>
            <w:t>Project Constraints and Limitations</w:t>
          </w:r>
          <w:r w:rsidRPr="00F973B3">
            <w:rPr>
              <w:rFonts w:ascii="Times New Roman" w:eastAsia="Cambria" w:hAnsi="Times New Roman" w:cs="Times New Roman"/>
              <w:b/>
              <w:color w:val="000000"/>
              <w:sz w:val="20"/>
              <w:szCs w:val="20"/>
              <w:rPrChange w:id="353"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354"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355" w:author="W.L.P.M. Wijetunga" w:date="2021-06-15T15:46:00Z">
                <w:rPr/>
              </w:rPrChange>
            </w:rPr>
            <w:fldChar w:fldCharType="begin"/>
          </w:r>
          <w:r w:rsidR="000C0523" w:rsidRPr="00F973B3">
            <w:rPr>
              <w:rFonts w:ascii="Times New Roman" w:hAnsi="Times New Roman" w:cs="Times New Roman"/>
              <w:rPrChange w:id="356" w:author="W.L.P.M. Wijetunga" w:date="2021-06-15T15:46:00Z">
                <w:rPr/>
              </w:rPrChange>
            </w:rPr>
            <w:instrText xml:space="preserve"> PAGEREF _heading=h.1y810tw \h </w:instrText>
          </w:r>
          <w:r w:rsidR="000C0523" w:rsidRPr="00F973B3">
            <w:rPr>
              <w:rFonts w:ascii="Times New Roman" w:hAnsi="Times New Roman" w:cs="Times New Roman"/>
              <w:rPrChange w:id="357" w:author="W.L.P.M. Wijetunga" w:date="2021-06-15T15:46:00Z">
                <w:rPr>
                  <w:rFonts w:ascii="Times New Roman" w:hAnsi="Times New Roman" w:cs="Times New Roman"/>
                </w:rPr>
              </w:rPrChange>
            </w:rPr>
          </w:r>
          <w:r w:rsidR="000C0523" w:rsidRPr="00F973B3">
            <w:rPr>
              <w:rFonts w:ascii="Times New Roman" w:hAnsi="Times New Roman" w:cs="Times New Roman"/>
              <w:rPrChange w:id="358"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359" w:author="W.L.P.M. Wijetunga" w:date="2021-06-15T15:46:00Z">
                <w:rPr>
                  <w:rFonts w:ascii="Cambria" w:eastAsia="Cambria" w:hAnsi="Cambria" w:cs="Cambria"/>
                  <w:b/>
                  <w:color w:val="000000"/>
                  <w:sz w:val="20"/>
                  <w:szCs w:val="20"/>
                </w:rPr>
              </w:rPrChange>
            </w:rPr>
            <w:t>16</w:t>
          </w:r>
          <w:r w:rsidR="000C0523" w:rsidRPr="00F973B3">
            <w:rPr>
              <w:rFonts w:ascii="Times New Roman" w:hAnsi="Times New Roman" w:cs="Times New Roman"/>
              <w:rPrChange w:id="360" w:author="W.L.P.M. Wijetunga" w:date="2021-06-15T15:46:00Z">
                <w:rPr/>
              </w:rPrChange>
            </w:rPr>
            <w:fldChar w:fldCharType="end"/>
          </w:r>
        </w:p>
        <w:p w14:paraId="00000044"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361"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362" w:author="W.L.P.M. Wijetunga" w:date="2021-06-15T15:46:00Z">
                <w:rPr/>
              </w:rPrChange>
            </w:rPr>
            <w:fldChar w:fldCharType="begin"/>
          </w:r>
          <w:r w:rsidRPr="00F973B3">
            <w:rPr>
              <w:rFonts w:ascii="Times New Roman" w:hAnsi="Times New Roman" w:cs="Times New Roman"/>
              <w:rPrChange w:id="363" w:author="W.L.P.M. Wijetunga" w:date="2021-06-15T15:46:00Z">
                <w:rPr/>
              </w:rPrChange>
            </w:rPr>
            <w:instrText xml:space="preserve"> HYPERLINK \l "_heading=h.4i7ojhp" \h </w:instrText>
          </w:r>
          <w:r w:rsidRPr="00F973B3">
            <w:rPr>
              <w:rFonts w:ascii="Times New Roman" w:hAnsi="Times New Roman" w:cs="Times New Roman"/>
              <w:rPrChange w:id="364"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365" w:author="W.L.P.M. Wijetunga" w:date="2021-06-15T15:46:00Z">
                <w:rPr>
                  <w:rFonts w:ascii="Cambria" w:eastAsia="Cambria" w:hAnsi="Cambria" w:cs="Cambria"/>
                  <w:b/>
                  <w:color w:val="000000"/>
                  <w:sz w:val="20"/>
                  <w:szCs w:val="20"/>
                </w:rPr>
              </w:rPrChange>
            </w:rPr>
            <w:t>Requirements of the project</w:t>
          </w:r>
          <w:r w:rsidRPr="00F973B3">
            <w:rPr>
              <w:rFonts w:ascii="Times New Roman" w:eastAsia="Cambria" w:hAnsi="Times New Roman" w:cs="Times New Roman"/>
              <w:b/>
              <w:color w:val="000000"/>
              <w:sz w:val="20"/>
              <w:szCs w:val="20"/>
              <w:rPrChange w:id="366"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367"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368" w:author="W.L.P.M. Wijetunga" w:date="2021-06-15T15:46:00Z">
                <w:rPr/>
              </w:rPrChange>
            </w:rPr>
            <w:fldChar w:fldCharType="begin"/>
          </w:r>
          <w:r w:rsidR="000C0523" w:rsidRPr="00F973B3">
            <w:rPr>
              <w:rFonts w:ascii="Times New Roman" w:hAnsi="Times New Roman" w:cs="Times New Roman"/>
              <w:rPrChange w:id="369" w:author="W.L.P.M. Wijetunga" w:date="2021-06-15T15:46:00Z">
                <w:rPr/>
              </w:rPrChange>
            </w:rPr>
            <w:instrText xml:space="preserve"> PAGEREF _heading=h.4i7ojhp \h </w:instrText>
          </w:r>
          <w:r w:rsidR="000C0523" w:rsidRPr="00F973B3">
            <w:rPr>
              <w:rFonts w:ascii="Times New Roman" w:hAnsi="Times New Roman" w:cs="Times New Roman"/>
              <w:rPrChange w:id="370" w:author="W.L.P.M. Wijetunga" w:date="2021-06-15T15:46:00Z">
                <w:rPr>
                  <w:rFonts w:ascii="Times New Roman" w:hAnsi="Times New Roman" w:cs="Times New Roman"/>
                </w:rPr>
              </w:rPrChange>
            </w:rPr>
          </w:r>
          <w:r w:rsidR="000C0523" w:rsidRPr="00F973B3">
            <w:rPr>
              <w:rFonts w:ascii="Times New Roman" w:hAnsi="Times New Roman" w:cs="Times New Roman"/>
              <w:rPrChange w:id="371"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372" w:author="W.L.P.M. Wijetunga" w:date="2021-06-15T15:46:00Z">
                <w:rPr>
                  <w:rFonts w:ascii="Cambria" w:eastAsia="Cambria" w:hAnsi="Cambria" w:cs="Cambria"/>
                  <w:b/>
                  <w:color w:val="000000"/>
                  <w:sz w:val="20"/>
                  <w:szCs w:val="20"/>
                </w:rPr>
              </w:rPrChange>
            </w:rPr>
            <w:t>16</w:t>
          </w:r>
          <w:r w:rsidR="000C0523" w:rsidRPr="00F973B3">
            <w:rPr>
              <w:rFonts w:ascii="Times New Roman" w:hAnsi="Times New Roman" w:cs="Times New Roman"/>
              <w:rPrChange w:id="373" w:author="W.L.P.M. Wijetunga" w:date="2021-06-15T15:46:00Z">
                <w:rPr/>
              </w:rPrChange>
            </w:rPr>
            <w:fldChar w:fldCharType="end"/>
          </w:r>
        </w:p>
        <w:p w14:paraId="00000045"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374"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375" w:author="W.L.P.M. Wijetunga" w:date="2021-06-15T15:46:00Z">
                <w:rPr/>
              </w:rPrChange>
            </w:rPr>
            <w:fldChar w:fldCharType="begin"/>
          </w:r>
          <w:r w:rsidRPr="00F973B3">
            <w:rPr>
              <w:rFonts w:ascii="Times New Roman" w:hAnsi="Times New Roman" w:cs="Times New Roman"/>
              <w:rPrChange w:id="376" w:author="W.L.P.M. Wijetunga" w:date="2021-06-15T15:46:00Z">
                <w:rPr/>
              </w:rPrChange>
            </w:rPr>
            <w:instrText xml:space="preserve"> HYPERLINK \l "_heading=h.2xcytpi" \h </w:instrText>
          </w:r>
          <w:r w:rsidRPr="00F973B3">
            <w:rPr>
              <w:rFonts w:ascii="Times New Roman" w:hAnsi="Times New Roman" w:cs="Times New Roman"/>
              <w:rPrChange w:id="377"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378" w:author="W.L.P.M. Wijetunga" w:date="2021-06-15T15:46:00Z">
                <w:rPr>
                  <w:rFonts w:ascii="Cambria" w:eastAsia="Cambria" w:hAnsi="Cambria" w:cs="Cambria"/>
                  <w:i/>
                  <w:color w:val="000000"/>
                  <w:sz w:val="20"/>
                  <w:szCs w:val="20"/>
                </w:rPr>
              </w:rPrChange>
            </w:rPr>
            <w:t>8.1 Functional Requirements</w:t>
          </w:r>
          <w:r w:rsidRPr="00F973B3">
            <w:rPr>
              <w:rFonts w:ascii="Times New Roman" w:eastAsia="Cambria" w:hAnsi="Times New Roman" w:cs="Times New Roman"/>
              <w:i/>
              <w:color w:val="000000"/>
              <w:sz w:val="20"/>
              <w:szCs w:val="20"/>
              <w:rPrChange w:id="379"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380"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381" w:author="W.L.P.M. Wijetunga" w:date="2021-06-15T15:46:00Z">
                <w:rPr/>
              </w:rPrChange>
            </w:rPr>
            <w:fldChar w:fldCharType="begin"/>
          </w:r>
          <w:r w:rsidR="000C0523" w:rsidRPr="00F973B3">
            <w:rPr>
              <w:rFonts w:ascii="Times New Roman" w:hAnsi="Times New Roman" w:cs="Times New Roman"/>
              <w:rPrChange w:id="382" w:author="W.L.P.M. Wijetunga" w:date="2021-06-15T15:46:00Z">
                <w:rPr/>
              </w:rPrChange>
            </w:rPr>
            <w:instrText xml:space="preserve"> PAGEREF _heading=h.2xcytpi \h </w:instrText>
          </w:r>
          <w:r w:rsidR="000C0523" w:rsidRPr="00F973B3">
            <w:rPr>
              <w:rFonts w:ascii="Times New Roman" w:hAnsi="Times New Roman" w:cs="Times New Roman"/>
              <w:rPrChange w:id="383" w:author="W.L.P.M. Wijetunga" w:date="2021-06-15T15:46:00Z">
                <w:rPr>
                  <w:rFonts w:ascii="Times New Roman" w:hAnsi="Times New Roman" w:cs="Times New Roman"/>
                </w:rPr>
              </w:rPrChange>
            </w:rPr>
          </w:r>
          <w:r w:rsidR="000C0523" w:rsidRPr="00F973B3">
            <w:rPr>
              <w:rFonts w:ascii="Times New Roman" w:hAnsi="Times New Roman" w:cs="Times New Roman"/>
              <w:rPrChange w:id="384"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385" w:author="W.L.P.M. Wijetunga" w:date="2021-06-15T15:46:00Z">
                <w:rPr>
                  <w:rFonts w:ascii="Cambria" w:eastAsia="Cambria" w:hAnsi="Cambria" w:cs="Cambria"/>
                  <w:i/>
                  <w:color w:val="000000"/>
                  <w:sz w:val="20"/>
                  <w:szCs w:val="20"/>
                </w:rPr>
              </w:rPrChange>
            </w:rPr>
            <w:t>16</w:t>
          </w:r>
          <w:r w:rsidR="000C0523" w:rsidRPr="00F973B3">
            <w:rPr>
              <w:rFonts w:ascii="Times New Roman" w:hAnsi="Times New Roman" w:cs="Times New Roman"/>
              <w:rPrChange w:id="386" w:author="W.L.P.M. Wijetunga" w:date="2021-06-15T15:46:00Z">
                <w:rPr/>
              </w:rPrChange>
            </w:rPr>
            <w:fldChar w:fldCharType="end"/>
          </w:r>
        </w:p>
        <w:p w14:paraId="00000046"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387" w:author="W.L.P.M. Wijetunga" w:date="2021-06-15T15:46:00Z">
                <w:rPr/>
              </w:rPrChange>
            </w:rPr>
            <w:fldChar w:fldCharType="begin"/>
          </w:r>
          <w:r w:rsidRPr="00F973B3">
            <w:rPr>
              <w:rFonts w:ascii="Times New Roman" w:hAnsi="Times New Roman" w:cs="Times New Roman"/>
              <w:rPrChange w:id="388" w:author="W.L.P.M. Wijetunga" w:date="2021-06-15T15:46:00Z">
                <w:rPr/>
              </w:rPrChange>
            </w:rPr>
            <w:instrText xml:space="preserve"> HYPERLINK \l "_heading=h.1ci93xb" \h </w:instrText>
          </w:r>
          <w:r w:rsidRPr="007F0041">
            <w:rPr>
              <w:rFonts w:ascii="Times New Roman" w:hAnsi="Times New Roman" w:cs="Times New Roman"/>
              <w:rPrChange w:id="389"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8.1.1 Component Diagram</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390" w:author="W.L.P.M. Wijetunga" w:date="2021-06-15T15:46:00Z">
                <w:rPr/>
              </w:rPrChange>
            </w:rPr>
            <w:fldChar w:fldCharType="begin"/>
          </w:r>
          <w:r w:rsidR="000C0523" w:rsidRPr="00F973B3">
            <w:rPr>
              <w:rFonts w:ascii="Times New Roman" w:hAnsi="Times New Roman" w:cs="Times New Roman"/>
              <w:rPrChange w:id="391" w:author="W.L.P.M. Wijetunga" w:date="2021-06-15T15:46:00Z">
                <w:rPr/>
              </w:rPrChange>
            </w:rPr>
            <w:instrText xml:space="preserve"> PAGEREF _heading=h.1ci93xb \h </w:instrText>
          </w:r>
          <w:r w:rsidR="000C0523" w:rsidRPr="00F973B3">
            <w:rPr>
              <w:rFonts w:ascii="Times New Roman" w:hAnsi="Times New Roman" w:cs="Times New Roman"/>
              <w:rPrChange w:id="392" w:author="W.L.P.M. Wijetunga" w:date="2021-06-15T15:46:00Z">
                <w:rPr>
                  <w:rFonts w:ascii="Times New Roman" w:hAnsi="Times New Roman" w:cs="Times New Roman"/>
                </w:rPr>
              </w:rPrChange>
            </w:rPr>
          </w:r>
          <w:r w:rsidR="000C0523" w:rsidRPr="00F973B3">
            <w:rPr>
              <w:rFonts w:ascii="Times New Roman" w:hAnsi="Times New Roman" w:cs="Times New Roman"/>
              <w:rPrChange w:id="393"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19</w:t>
          </w:r>
          <w:r w:rsidR="000C0523" w:rsidRPr="00F973B3">
            <w:rPr>
              <w:rFonts w:ascii="Times New Roman" w:hAnsi="Times New Roman" w:cs="Times New Roman"/>
              <w:rPrChange w:id="394" w:author="W.L.P.M. Wijetunga" w:date="2021-06-15T15:46:00Z">
                <w:rPr/>
              </w:rPrChange>
            </w:rPr>
            <w:fldChar w:fldCharType="end"/>
          </w:r>
        </w:p>
        <w:p w14:paraId="00000047"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395" w:author="W.L.P.M. Wijetunga" w:date="2021-06-15T15:46:00Z">
                <w:rPr/>
              </w:rPrChange>
            </w:rPr>
            <w:fldChar w:fldCharType="begin"/>
          </w:r>
          <w:r w:rsidRPr="00F973B3">
            <w:rPr>
              <w:rFonts w:ascii="Times New Roman" w:hAnsi="Times New Roman" w:cs="Times New Roman"/>
              <w:rPrChange w:id="396" w:author="W.L.P.M. Wijetunga" w:date="2021-06-15T15:46:00Z">
                <w:rPr/>
              </w:rPrChange>
            </w:rPr>
            <w:instrText xml:space="preserve"> HYPERLINK \l "_heading=h.oczur682dhdv" \h </w:instrText>
          </w:r>
          <w:r w:rsidRPr="007F0041">
            <w:rPr>
              <w:rFonts w:ascii="Times New Roman" w:hAnsi="Times New Roman" w:cs="Times New Roman"/>
              <w:rPrChange w:id="397"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8.1.2 Use Case Diagram</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398" w:author="W.L.P.M. Wijetunga" w:date="2021-06-15T15:46:00Z">
                <w:rPr/>
              </w:rPrChange>
            </w:rPr>
            <w:fldChar w:fldCharType="begin"/>
          </w:r>
          <w:r w:rsidR="000C0523" w:rsidRPr="00F973B3">
            <w:rPr>
              <w:rFonts w:ascii="Times New Roman" w:hAnsi="Times New Roman" w:cs="Times New Roman"/>
              <w:rPrChange w:id="399" w:author="W.L.P.M. Wijetunga" w:date="2021-06-15T15:46:00Z">
                <w:rPr/>
              </w:rPrChange>
            </w:rPr>
            <w:instrText xml:space="preserve"> PAGEREF _heading=h.oczur682dhdv \h </w:instrText>
          </w:r>
          <w:r w:rsidR="000C0523" w:rsidRPr="00F973B3">
            <w:rPr>
              <w:rFonts w:ascii="Times New Roman" w:hAnsi="Times New Roman" w:cs="Times New Roman"/>
              <w:rPrChange w:id="400" w:author="W.L.P.M. Wijetunga" w:date="2021-06-15T15:46:00Z">
                <w:rPr>
                  <w:rFonts w:ascii="Times New Roman" w:hAnsi="Times New Roman" w:cs="Times New Roman"/>
                </w:rPr>
              </w:rPrChange>
            </w:rPr>
          </w:r>
          <w:r w:rsidR="000C0523" w:rsidRPr="00F973B3">
            <w:rPr>
              <w:rFonts w:ascii="Times New Roman" w:hAnsi="Times New Roman" w:cs="Times New Roman"/>
              <w:rPrChange w:id="401"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20</w:t>
          </w:r>
          <w:r w:rsidR="000C0523" w:rsidRPr="00F973B3">
            <w:rPr>
              <w:rFonts w:ascii="Times New Roman" w:hAnsi="Times New Roman" w:cs="Times New Roman"/>
              <w:rPrChange w:id="402" w:author="W.L.P.M. Wijetunga" w:date="2021-06-15T15:46:00Z">
                <w:rPr/>
              </w:rPrChange>
            </w:rPr>
            <w:fldChar w:fldCharType="end"/>
          </w:r>
        </w:p>
        <w:p w14:paraId="00000048"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03" w:author="W.L.P.M. Wijetunga" w:date="2021-06-15T15:46:00Z">
                <w:rPr/>
              </w:rPrChange>
            </w:rPr>
            <w:fldChar w:fldCharType="begin"/>
          </w:r>
          <w:r w:rsidRPr="00F973B3">
            <w:rPr>
              <w:rFonts w:ascii="Times New Roman" w:hAnsi="Times New Roman" w:cs="Times New Roman"/>
              <w:rPrChange w:id="404" w:author="W.L.P.M. Wijetunga" w:date="2021-06-15T15:46:00Z">
                <w:rPr/>
              </w:rPrChange>
            </w:rPr>
            <w:instrText xml:space="preserve"> HYPERLINK \l "_heading=h.q3iyraoh3qwq" \h </w:instrText>
          </w:r>
          <w:r w:rsidRPr="007F0041">
            <w:rPr>
              <w:rFonts w:ascii="Times New Roman" w:hAnsi="Times New Roman" w:cs="Times New Roman"/>
              <w:rPrChange w:id="405"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8.1.3 Activity Diagrams</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06" w:author="W.L.P.M. Wijetunga" w:date="2021-06-15T15:46:00Z">
                <w:rPr/>
              </w:rPrChange>
            </w:rPr>
            <w:fldChar w:fldCharType="begin"/>
          </w:r>
          <w:r w:rsidR="000C0523" w:rsidRPr="00F973B3">
            <w:rPr>
              <w:rFonts w:ascii="Times New Roman" w:hAnsi="Times New Roman" w:cs="Times New Roman"/>
              <w:rPrChange w:id="407" w:author="W.L.P.M. Wijetunga" w:date="2021-06-15T15:46:00Z">
                <w:rPr/>
              </w:rPrChange>
            </w:rPr>
            <w:instrText xml:space="preserve"> PAGEREF _heading=h.q3iyraoh3qwq \h </w:instrText>
          </w:r>
          <w:r w:rsidR="000C0523" w:rsidRPr="00F973B3">
            <w:rPr>
              <w:rFonts w:ascii="Times New Roman" w:hAnsi="Times New Roman" w:cs="Times New Roman"/>
              <w:rPrChange w:id="408" w:author="W.L.P.M. Wijetunga" w:date="2021-06-15T15:46:00Z">
                <w:rPr>
                  <w:rFonts w:ascii="Times New Roman" w:hAnsi="Times New Roman" w:cs="Times New Roman"/>
                </w:rPr>
              </w:rPrChange>
            </w:rPr>
          </w:r>
          <w:r w:rsidR="000C0523" w:rsidRPr="00F973B3">
            <w:rPr>
              <w:rFonts w:ascii="Times New Roman" w:hAnsi="Times New Roman" w:cs="Times New Roman"/>
              <w:rPrChange w:id="409"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43</w:t>
          </w:r>
          <w:r w:rsidR="000C0523" w:rsidRPr="00F973B3">
            <w:rPr>
              <w:rFonts w:ascii="Times New Roman" w:hAnsi="Times New Roman" w:cs="Times New Roman"/>
              <w:rPrChange w:id="410" w:author="W.L.P.M. Wijetunga" w:date="2021-06-15T15:46:00Z">
                <w:rPr/>
              </w:rPrChange>
            </w:rPr>
            <w:fldChar w:fldCharType="end"/>
          </w:r>
        </w:p>
        <w:p w14:paraId="00000049"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411"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412" w:author="W.L.P.M. Wijetunga" w:date="2021-06-15T15:46:00Z">
                <w:rPr/>
              </w:rPrChange>
            </w:rPr>
            <w:fldChar w:fldCharType="begin"/>
          </w:r>
          <w:r w:rsidRPr="00F973B3">
            <w:rPr>
              <w:rFonts w:ascii="Times New Roman" w:hAnsi="Times New Roman" w:cs="Times New Roman"/>
              <w:rPrChange w:id="413" w:author="W.L.P.M. Wijetunga" w:date="2021-06-15T15:46:00Z">
                <w:rPr/>
              </w:rPrChange>
            </w:rPr>
            <w:instrText xml:space="preserve"> HYPERLINK \l "_heading=h.2bn6wsx" \h </w:instrText>
          </w:r>
          <w:r w:rsidRPr="00F973B3">
            <w:rPr>
              <w:rFonts w:ascii="Times New Roman" w:hAnsi="Times New Roman" w:cs="Times New Roman"/>
              <w:rPrChange w:id="414"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415" w:author="W.L.P.M. Wijetunga" w:date="2021-06-15T15:46:00Z">
                <w:rPr>
                  <w:rFonts w:ascii="Cambria" w:eastAsia="Cambria" w:hAnsi="Cambria" w:cs="Cambria"/>
                  <w:i/>
                  <w:color w:val="000000"/>
                  <w:sz w:val="20"/>
                  <w:szCs w:val="20"/>
                </w:rPr>
              </w:rPrChange>
            </w:rPr>
            <w:t>8.2 Quality Attributes</w:t>
          </w:r>
          <w:r w:rsidRPr="00F973B3">
            <w:rPr>
              <w:rFonts w:ascii="Times New Roman" w:eastAsia="Cambria" w:hAnsi="Times New Roman" w:cs="Times New Roman"/>
              <w:i/>
              <w:color w:val="000000"/>
              <w:sz w:val="20"/>
              <w:szCs w:val="20"/>
              <w:rPrChange w:id="416"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417"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418" w:author="W.L.P.M. Wijetunga" w:date="2021-06-15T15:46:00Z">
                <w:rPr/>
              </w:rPrChange>
            </w:rPr>
            <w:fldChar w:fldCharType="begin"/>
          </w:r>
          <w:r w:rsidR="000C0523" w:rsidRPr="00F973B3">
            <w:rPr>
              <w:rFonts w:ascii="Times New Roman" w:hAnsi="Times New Roman" w:cs="Times New Roman"/>
              <w:rPrChange w:id="419" w:author="W.L.P.M. Wijetunga" w:date="2021-06-15T15:46:00Z">
                <w:rPr/>
              </w:rPrChange>
            </w:rPr>
            <w:instrText xml:space="preserve"> PAGEREF _heading=h.2bn6wsx \h </w:instrText>
          </w:r>
          <w:r w:rsidR="000C0523" w:rsidRPr="00F973B3">
            <w:rPr>
              <w:rFonts w:ascii="Times New Roman" w:hAnsi="Times New Roman" w:cs="Times New Roman"/>
              <w:rPrChange w:id="420" w:author="W.L.P.M. Wijetunga" w:date="2021-06-15T15:46:00Z">
                <w:rPr>
                  <w:rFonts w:ascii="Times New Roman" w:hAnsi="Times New Roman" w:cs="Times New Roman"/>
                </w:rPr>
              </w:rPrChange>
            </w:rPr>
          </w:r>
          <w:r w:rsidR="000C0523" w:rsidRPr="00F973B3">
            <w:rPr>
              <w:rFonts w:ascii="Times New Roman" w:hAnsi="Times New Roman" w:cs="Times New Roman"/>
              <w:rPrChange w:id="421"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422" w:author="W.L.P.M. Wijetunga" w:date="2021-06-15T15:46:00Z">
                <w:rPr>
                  <w:rFonts w:ascii="Cambria" w:eastAsia="Cambria" w:hAnsi="Cambria" w:cs="Cambria"/>
                  <w:i/>
                  <w:color w:val="000000"/>
                  <w:sz w:val="20"/>
                  <w:szCs w:val="20"/>
                </w:rPr>
              </w:rPrChange>
            </w:rPr>
            <w:t>61</w:t>
          </w:r>
          <w:r w:rsidR="000C0523" w:rsidRPr="00F973B3">
            <w:rPr>
              <w:rFonts w:ascii="Times New Roman" w:hAnsi="Times New Roman" w:cs="Times New Roman"/>
              <w:rPrChange w:id="423" w:author="W.L.P.M. Wijetunga" w:date="2021-06-15T15:46:00Z">
                <w:rPr/>
              </w:rPrChange>
            </w:rPr>
            <w:fldChar w:fldCharType="end"/>
          </w:r>
        </w:p>
        <w:p w14:paraId="0000004A"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24" w:author="W.L.P.M. Wijetunga" w:date="2021-06-15T15:46:00Z">
                <w:rPr/>
              </w:rPrChange>
            </w:rPr>
            <w:fldChar w:fldCharType="begin"/>
          </w:r>
          <w:r w:rsidRPr="00F973B3">
            <w:rPr>
              <w:rFonts w:ascii="Times New Roman" w:hAnsi="Times New Roman" w:cs="Times New Roman"/>
              <w:rPrChange w:id="425" w:author="W.L.P.M. Wijetunga" w:date="2021-06-15T15:46:00Z">
                <w:rPr/>
              </w:rPrChange>
            </w:rPr>
            <w:instrText xml:space="preserve"> HYPERLINK \l "_heading=h.qsh70q" \h </w:instrText>
          </w:r>
          <w:r w:rsidRPr="007F0041">
            <w:rPr>
              <w:rFonts w:ascii="Times New Roman" w:hAnsi="Times New Roman" w:cs="Times New Roman"/>
              <w:rPrChange w:id="426"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8.2.1 Security</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27" w:author="W.L.P.M. Wijetunga" w:date="2021-06-15T15:46:00Z">
                <w:rPr/>
              </w:rPrChange>
            </w:rPr>
            <w:fldChar w:fldCharType="begin"/>
          </w:r>
          <w:r w:rsidR="000C0523" w:rsidRPr="00F973B3">
            <w:rPr>
              <w:rFonts w:ascii="Times New Roman" w:hAnsi="Times New Roman" w:cs="Times New Roman"/>
              <w:rPrChange w:id="428" w:author="W.L.P.M. Wijetunga" w:date="2021-06-15T15:46:00Z">
                <w:rPr/>
              </w:rPrChange>
            </w:rPr>
            <w:instrText xml:space="preserve"> PAGEREF _heading=h.qsh70q \h </w:instrText>
          </w:r>
          <w:r w:rsidR="000C0523" w:rsidRPr="00F973B3">
            <w:rPr>
              <w:rFonts w:ascii="Times New Roman" w:hAnsi="Times New Roman" w:cs="Times New Roman"/>
              <w:rPrChange w:id="429" w:author="W.L.P.M. Wijetunga" w:date="2021-06-15T15:46:00Z">
                <w:rPr>
                  <w:rFonts w:ascii="Times New Roman" w:hAnsi="Times New Roman" w:cs="Times New Roman"/>
                </w:rPr>
              </w:rPrChange>
            </w:rPr>
          </w:r>
          <w:r w:rsidR="000C0523" w:rsidRPr="00F973B3">
            <w:rPr>
              <w:rFonts w:ascii="Times New Roman" w:hAnsi="Times New Roman" w:cs="Times New Roman"/>
              <w:rPrChange w:id="430"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61</w:t>
          </w:r>
          <w:r w:rsidR="000C0523" w:rsidRPr="00F973B3">
            <w:rPr>
              <w:rFonts w:ascii="Times New Roman" w:hAnsi="Times New Roman" w:cs="Times New Roman"/>
              <w:rPrChange w:id="431" w:author="W.L.P.M. Wijetunga" w:date="2021-06-15T15:46:00Z">
                <w:rPr/>
              </w:rPrChange>
            </w:rPr>
            <w:fldChar w:fldCharType="end"/>
          </w:r>
        </w:p>
        <w:p w14:paraId="0000004B"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32" w:author="W.L.P.M. Wijetunga" w:date="2021-06-15T15:46:00Z">
                <w:rPr/>
              </w:rPrChange>
            </w:rPr>
            <w:fldChar w:fldCharType="begin"/>
          </w:r>
          <w:r w:rsidRPr="00F973B3">
            <w:rPr>
              <w:rFonts w:ascii="Times New Roman" w:hAnsi="Times New Roman" w:cs="Times New Roman"/>
              <w:rPrChange w:id="433" w:author="W.L.P.M. Wijetunga" w:date="2021-06-15T15:46:00Z">
                <w:rPr/>
              </w:rPrChange>
            </w:rPr>
            <w:instrText xml:space="preserve"> HYPERLINK \l "_heading=h.3as4poj" \h </w:instrText>
          </w:r>
          <w:r w:rsidRPr="007F0041">
            <w:rPr>
              <w:rFonts w:ascii="Times New Roman" w:hAnsi="Times New Roman" w:cs="Times New Roman"/>
              <w:rPrChange w:id="434"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8.2.2 Availability</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35" w:author="W.L.P.M. Wijetunga" w:date="2021-06-15T15:46:00Z">
                <w:rPr/>
              </w:rPrChange>
            </w:rPr>
            <w:fldChar w:fldCharType="begin"/>
          </w:r>
          <w:r w:rsidR="000C0523" w:rsidRPr="00F973B3">
            <w:rPr>
              <w:rFonts w:ascii="Times New Roman" w:hAnsi="Times New Roman" w:cs="Times New Roman"/>
              <w:rPrChange w:id="436" w:author="W.L.P.M. Wijetunga" w:date="2021-06-15T15:46:00Z">
                <w:rPr/>
              </w:rPrChange>
            </w:rPr>
            <w:instrText xml:space="preserve"> PAGEREF _heading=h.3as4poj \h </w:instrText>
          </w:r>
          <w:r w:rsidR="000C0523" w:rsidRPr="00F973B3">
            <w:rPr>
              <w:rFonts w:ascii="Times New Roman" w:hAnsi="Times New Roman" w:cs="Times New Roman"/>
              <w:rPrChange w:id="437" w:author="W.L.P.M. Wijetunga" w:date="2021-06-15T15:46:00Z">
                <w:rPr>
                  <w:rFonts w:ascii="Times New Roman" w:hAnsi="Times New Roman" w:cs="Times New Roman"/>
                </w:rPr>
              </w:rPrChange>
            </w:rPr>
          </w:r>
          <w:r w:rsidR="000C0523" w:rsidRPr="00F973B3">
            <w:rPr>
              <w:rFonts w:ascii="Times New Roman" w:hAnsi="Times New Roman" w:cs="Times New Roman"/>
              <w:rPrChange w:id="438"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61</w:t>
          </w:r>
          <w:r w:rsidR="000C0523" w:rsidRPr="00F973B3">
            <w:rPr>
              <w:rFonts w:ascii="Times New Roman" w:hAnsi="Times New Roman" w:cs="Times New Roman"/>
              <w:rPrChange w:id="439" w:author="W.L.P.M. Wijetunga" w:date="2021-06-15T15:46:00Z">
                <w:rPr/>
              </w:rPrChange>
            </w:rPr>
            <w:fldChar w:fldCharType="end"/>
          </w:r>
        </w:p>
        <w:p w14:paraId="0000004C"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40" w:author="W.L.P.M. Wijetunga" w:date="2021-06-15T15:46:00Z">
                <w:rPr/>
              </w:rPrChange>
            </w:rPr>
            <w:fldChar w:fldCharType="begin"/>
          </w:r>
          <w:r w:rsidRPr="00F973B3">
            <w:rPr>
              <w:rFonts w:ascii="Times New Roman" w:hAnsi="Times New Roman" w:cs="Times New Roman"/>
              <w:rPrChange w:id="441" w:author="W.L.P.M. Wijetunga" w:date="2021-06-15T15:46:00Z">
                <w:rPr/>
              </w:rPrChange>
            </w:rPr>
            <w:instrText xml:space="preserve"> HYPERLINK \l "_heading=h.ud21a9vdcfc4" \h </w:instrText>
          </w:r>
          <w:r w:rsidRPr="007F0041">
            <w:rPr>
              <w:rFonts w:ascii="Times New Roman" w:hAnsi="Times New Roman" w:cs="Times New Roman"/>
              <w:rPrChange w:id="442"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8.2.3 Modifiability</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43" w:author="W.L.P.M. Wijetunga" w:date="2021-06-15T15:46:00Z">
                <w:rPr/>
              </w:rPrChange>
            </w:rPr>
            <w:fldChar w:fldCharType="begin"/>
          </w:r>
          <w:r w:rsidR="000C0523" w:rsidRPr="00F973B3">
            <w:rPr>
              <w:rFonts w:ascii="Times New Roman" w:hAnsi="Times New Roman" w:cs="Times New Roman"/>
              <w:rPrChange w:id="444" w:author="W.L.P.M. Wijetunga" w:date="2021-06-15T15:46:00Z">
                <w:rPr/>
              </w:rPrChange>
            </w:rPr>
            <w:instrText xml:space="preserve"> PAGEREF _heading=h.ud21a9vdcfc4 \h </w:instrText>
          </w:r>
          <w:r w:rsidR="000C0523" w:rsidRPr="00F973B3">
            <w:rPr>
              <w:rFonts w:ascii="Times New Roman" w:hAnsi="Times New Roman" w:cs="Times New Roman"/>
              <w:rPrChange w:id="445" w:author="W.L.P.M. Wijetunga" w:date="2021-06-15T15:46:00Z">
                <w:rPr>
                  <w:rFonts w:ascii="Times New Roman" w:hAnsi="Times New Roman" w:cs="Times New Roman"/>
                </w:rPr>
              </w:rPrChange>
            </w:rPr>
          </w:r>
          <w:r w:rsidR="000C0523" w:rsidRPr="00F973B3">
            <w:rPr>
              <w:rFonts w:ascii="Times New Roman" w:hAnsi="Times New Roman" w:cs="Times New Roman"/>
              <w:rPrChange w:id="446"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61</w:t>
          </w:r>
          <w:r w:rsidR="000C0523" w:rsidRPr="00F973B3">
            <w:rPr>
              <w:rFonts w:ascii="Times New Roman" w:hAnsi="Times New Roman" w:cs="Times New Roman"/>
              <w:rPrChange w:id="447" w:author="W.L.P.M. Wijetunga" w:date="2021-06-15T15:46:00Z">
                <w:rPr/>
              </w:rPrChange>
            </w:rPr>
            <w:fldChar w:fldCharType="end"/>
          </w:r>
        </w:p>
        <w:p w14:paraId="0000004D"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48" w:author="W.L.P.M. Wijetunga" w:date="2021-06-15T15:46:00Z">
                <w:rPr/>
              </w:rPrChange>
            </w:rPr>
            <w:fldChar w:fldCharType="begin"/>
          </w:r>
          <w:r w:rsidRPr="00F973B3">
            <w:rPr>
              <w:rFonts w:ascii="Times New Roman" w:hAnsi="Times New Roman" w:cs="Times New Roman"/>
              <w:rPrChange w:id="449" w:author="W.L.P.M. Wijetunga" w:date="2021-06-15T15:46:00Z">
                <w:rPr/>
              </w:rPrChange>
            </w:rPr>
            <w:instrText xml:space="preserve"> HYPERLINK \l "_heading=h.x3wt21r24ex2" \h </w:instrText>
          </w:r>
          <w:r w:rsidRPr="007F0041">
            <w:rPr>
              <w:rFonts w:ascii="Times New Roman" w:hAnsi="Times New Roman" w:cs="Times New Roman"/>
              <w:rPrChange w:id="450"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8.2.4 Performance</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51" w:author="W.L.P.M. Wijetunga" w:date="2021-06-15T15:46:00Z">
                <w:rPr/>
              </w:rPrChange>
            </w:rPr>
            <w:fldChar w:fldCharType="begin"/>
          </w:r>
          <w:r w:rsidR="000C0523" w:rsidRPr="00F973B3">
            <w:rPr>
              <w:rFonts w:ascii="Times New Roman" w:hAnsi="Times New Roman" w:cs="Times New Roman"/>
              <w:rPrChange w:id="452" w:author="W.L.P.M. Wijetunga" w:date="2021-06-15T15:46:00Z">
                <w:rPr/>
              </w:rPrChange>
            </w:rPr>
            <w:instrText xml:space="preserve"> PAGEREF _heading=h.x3wt21r24ex2 \h </w:instrText>
          </w:r>
          <w:r w:rsidR="000C0523" w:rsidRPr="00F973B3">
            <w:rPr>
              <w:rFonts w:ascii="Times New Roman" w:hAnsi="Times New Roman" w:cs="Times New Roman"/>
              <w:rPrChange w:id="453" w:author="W.L.P.M. Wijetunga" w:date="2021-06-15T15:46:00Z">
                <w:rPr>
                  <w:rFonts w:ascii="Times New Roman" w:hAnsi="Times New Roman" w:cs="Times New Roman"/>
                </w:rPr>
              </w:rPrChange>
            </w:rPr>
          </w:r>
          <w:r w:rsidR="000C0523" w:rsidRPr="00F973B3">
            <w:rPr>
              <w:rFonts w:ascii="Times New Roman" w:hAnsi="Times New Roman" w:cs="Times New Roman"/>
              <w:rPrChange w:id="454"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62</w:t>
          </w:r>
          <w:r w:rsidR="000C0523" w:rsidRPr="00F973B3">
            <w:rPr>
              <w:rFonts w:ascii="Times New Roman" w:hAnsi="Times New Roman" w:cs="Times New Roman"/>
              <w:rPrChange w:id="455" w:author="W.L.P.M. Wijetunga" w:date="2021-06-15T15:46:00Z">
                <w:rPr/>
              </w:rPrChange>
            </w:rPr>
            <w:fldChar w:fldCharType="end"/>
          </w:r>
        </w:p>
        <w:p w14:paraId="0000004E"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56" w:author="W.L.P.M. Wijetunga" w:date="2021-06-15T15:46:00Z">
                <w:rPr/>
              </w:rPrChange>
            </w:rPr>
            <w:fldChar w:fldCharType="begin"/>
          </w:r>
          <w:r w:rsidRPr="00F973B3">
            <w:rPr>
              <w:rFonts w:ascii="Times New Roman" w:hAnsi="Times New Roman" w:cs="Times New Roman"/>
              <w:rPrChange w:id="457" w:author="W.L.P.M. Wijetunga" w:date="2021-06-15T15:46:00Z">
                <w:rPr/>
              </w:rPrChange>
            </w:rPr>
            <w:instrText xml:space="preserve"> HYPERLINK \l "_heading=h.lhbb8q180c6y" \h </w:instrText>
          </w:r>
          <w:r w:rsidRPr="007F0041">
            <w:rPr>
              <w:rFonts w:ascii="Times New Roman" w:hAnsi="Times New Roman" w:cs="Times New Roman"/>
              <w:rPrChange w:id="458"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8.2.5 Testability</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59" w:author="W.L.P.M. Wijetunga" w:date="2021-06-15T15:46:00Z">
                <w:rPr/>
              </w:rPrChange>
            </w:rPr>
            <w:fldChar w:fldCharType="begin"/>
          </w:r>
          <w:r w:rsidR="000C0523" w:rsidRPr="00F973B3">
            <w:rPr>
              <w:rFonts w:ascii="Times New Roman" w:hAnsi="Times New Roman" w:cs="Times New Roman"/>
              <w:rPrChange w:id="460" w:author="W.L.P.M. Wijetunga" w:date="2021-06-15T15:46:00Z">
                <w:rPr/>
              </w:rPrChange>
            </w:rPr>
            <w:instrText xml:space="preserve"> PAGEREF _heading=h.lhbb8q180c6y \h </w:instrText>
          </w:r>
          <w:r w:rsidR="000C0523" w:rsidRPr="00F973B3">
            <w:rPr>
              <w:rFonts w:ascii="Times New Roman" w:hAnsi="Times New Roman" w:cs="Times New Roman"/>
              <w:rPrChange w:id="461" w:author="W.L.P.M. Wijetunga" w:date="2021-06-15T15:46:00Z">
                <w:rPr>
                  <w:rFonts w:ascii="Times New Roman" w:hAnsi="Times New Roman" w:cs="Times New Roman"/>
                </w:rPr>
              </w:rPrChange>
            </w:rPr>
          </w:r>
          <w:r w:rsidR="000C0523" w:rsidRPr="00F973B3">
            <w:rPr>
              <w:rFonts w:ascii="Times New Roman" w:hAnsi="Times New Roman" w:cs="Times New Roman"/>
              <w:rPrChange w:id="462"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62</w:t>
          </w:r>
          <w:r w:rsidR="000C0523" w:rsidRPr="00F973B3">
            <w:rPr>
              <w:rFonts w:ascii="Times New Roman" w:hAnsi="Times New Roman" w:cs="Times New Roman"/>
              <w:rPrChange w:id="463" w:author="W.L.P.M. Wijetunga" w:date="2021-06-15T15:46:00Z">
                <w:rPr/>
              </w:rPrChange>
            </w:rPr>
            <w:fldChar w:fldCharType="end"/>
          </w:r>
        </w:p>
        <w:p w14:paraId="0000004F" w14:textId="77777777" w:rsidR="003A2128" w:rsidRPr="00F973B3" w:rsidRDefault="00472076">
          <w:pPr>
            <w:tabs>
              <w:tab w:val="right" w:pos="9070"/>
            </w:tabs>
            <w:spacing w:before="60" w:line="240" w:lineRule="auto"/>
            <w:ind w:left="1080"/>
            <w:rPr>
              <w:rFonts w:ascii="Times New Roman" w:eastAsia="Times New Roman" w:hAnsi="Times New Roman" w:cs="Times New Roman"/>
              <w:color w:val="000000"/>
              <w:sz w:val="20"/>
              <w:szCs w:val="20"/>
            </w:rPr>
          </w:pPr>
          <w:r w:rsidRPr="007F0041">
            <w:rPr>
              <w:rFonts w:ascii="Times New Roman" w:hAnsi="Times New Roman" w:cs="Times New Roman"/>
              <w:rPrChange w:id="464" w:author="W.L.P.M. Wijetunga" w:date="2021-06-15T15:46:00Z">
                <w:rPr/>
              </w:rPrChange>
            </w:rPr>
            <w:fldChar w:fldCharType="begin"/>
          </w:r>
          <w:r w:rsidRPr="00F973B3">
            <w:rPr>
              <w:rFonts w:ascii="Times New Roman" w:hAnsi="Times New Roman" w:cs="Times New Roman"/>
              <w:rPrChange w:id="465" w:author="W.L.P.M. Wijetunga" w:date="2021-06-15T15:46:00Z">
                <w:rPr/>
              </w:rPrChange>
            </w:rPr>
            <w:instrText xml:space="preserve"> HYPERLINK \l "_heading=h.ad48s7idljhw" \h </w:instrText>
          </w:r>
          <w:r w:rsidRPr="007F0041">
            <w:rPr>
              <w:rFonts w:ascii="Times New Roman" w:hAnsi="Times New Roman" w:cs="Times New Roman"/>
              <w:rPrChange w:id="466" w:author="W.L.P.M. Wijetunga" w:date="2021-06-15T15:46:00Z">
                <w:rPr>
                  <w:rFonts w:ascii="Times New Roman" w:eastAsia="Times New Roman" w:hAnsi="Times New Roman" w:cs="Times New Roman"/>
                  <w:color w:val="000000"/>
                  <w:sz w:val="20"/>
                  <w:szCs w:val="20"/>
                </w:rPr>
              </w:rPrChange>
            </w:rPr>
            <w:fldChar w:fldCharType="separate"/>
          </w:r>
          <w:r w:rsidR="000C0523" w:rsidRPr="00F973B3">
            <w:rPr>
              <w:rFonts w:ascii="Times New Roman" w:eastAsia="Times New Roman" w:hAnsi="Times New Roman" w:cs="Times New Roman"/>
              <w:color w:val="000000"/>
              <w:sz w:val="20"/>
              <w:szCs w:val="20"/>
            </w:rPr>
            <w:t>8.2.6 Usability</w:t>
          </w:r>
          <w:r w:rsidRPr="007F0041">
            <w:rPr>
              <w:rFonts w:ascii="Times New Roman" w:eastAsia="Times New Roman" w:hAnsi="Times New Roman" w:cs="Times New Roman"/>
              <w:color w:val="000000"/>
              <w:sz w:val="20"/>
              <w:szCs w:val="20"/>
            </w:rPr>
            <w:fldChar w:fldCharType="end"/>
          </w:r>
          <w:r w:rsidR="000C0523" w:rsidRPr="00F973B3">
            <w:rPr>
              <w:rFonts w:ascii="Times New Roman" w:eastAsia="Times New Roman" w:hAnsi="Times New Roman" w:cs="Times New Roman"/>
              <w:color w:val="000000"/>
              <w:sz w:val="20"/>
              <w:szCs w:val="20"/>
            </w:rPr>
            <w:tab/>
          </w:r>
          <w:r w:rsidR="000C0523" w:rsidRPr="00F973B3">
            <w:rPr>
              <w:rFonts w:ascii="Times New Roman" w:hAnsi="Times New Roman" w:cs="Times New Roman"/>
              <w:rPrChange w:id="467" w:author="W.L.P.M. Wijetunga" w:date="2021-06-15T15:46:00Z">
                <w:rPr/>
              </w:rPrChange>
            </w:rPr>
            <w:fldChar w:fldCharType="begin"/>
          </w:r>
          <w:r w:rsidR="000C0523" w:rsidRPr="00F973B3">
            <w:rPr>
              <w:rFonts w:ascii="Times New Roman" w:hAnsi="Times New Roman" w:cs="Times New Roman"/>
              <w:rPrChange w:id="468" w:author="W.L.P.M. Wijetunga" w:date="2021-06-15T15:46:00Z">
                <w:rPr/>
              </w:rPrChange>
            </w:rPr>
            <w:instrText xml:space="preserve"> PAGEREF _heading=h.ad48s7idljhw \h </w:instrText>
          </w:r>
          <w:r w:rsidR="000C0523" w:rsidRPr="00F973B3">
            <w:rPr>
              <w:rFonts w:ascii="Times New Roman" w:hAnsi="Times New Roman" w:cs="Times New Roman"/>
              <w:rPrChange w:id="469" w:author="W.L.P.M. Wijetunga" w:date="2021-06-15T15:46:00Z">
                <w:rPr>
                  <w:rFonts w:ascii="Times New Roman" w:hAnsi="Times New Roman" w:cs="Times New Roman"/>
                </w:rPr>
              </w:rPrChange>
            </w:rPr>
          </w:r>
          <w:r w:rsidR="000C0523" w:rsidRPr="00F973B3">
            <w:rPr>
              <w:rFonts w:ascii="Times New Roman" w:hAnsi="Times New Roman" w:cs="Times New Roman"/>
              <w:rPrChange w:id="470" w:author="W.L.P.M. Wijetunga" w:date="2021-06-15T15:46:00Z">
                <w:rPr/>
              </w:rPrChange>
            </w:rPr>
            <w:fldChar w:fldCharType="separate"/>
          </w:r>
          <w:r w:rsidR="000C0523" w:rsidRPr="00F973B3">
            <w:rPr>
              <w:rFonts w:ascii="Times New Roman" w:eastAsia="Times New Roman" w:hAnsi="Times New Roman" w:cs="Times New Roman"/>
              <w:color w:val="000000"/>
              <w:sz w:val="20"/>
              <w:szCs w:val="20"/>
            </w:rPr>
            <w:t>62</w:t>
          </w:r>
          <w:r w:rsidR="000C0523" w:rsidRPr="00F973B3">
            <w:rPr>
              <w:rFonts w:ascii="Times New Roman" w:hAnsi="Times New Roman" w:cs="Times New Roman"/>
              <w:rPrChange w:id="471" w:author="W.L.P.M. Wijetunga" w:date="2021-06-15T15:46:00Z">
                <w:rPr/>
              </w:rPrChange>
            </w:rPr>
            <w:fldChar w:fldCharType="end"/>
          </w:r>
        </w:p>
        <w:p w14:paraId="00000050"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472"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473" w:author="W.L.P.M. Wijetunga" w:date="2021-06-15T15:46:00Z">
                <w:rPr/>
              </w:rPrChange>
            </w:rPr>
            <w:fldChar w:fldCharType="begin"/>
          </w:r>
          <w:r w:rsidRPr="00F973B3">
            <w:rPr>
              <w:rFonts w:ascii="Times New Roman" w:hAnsi="Times New Roman" w:cs="Times New Roman"/>
              <w:rPrChange w:id="474" w:author="W.L.P.M. Wijetunga" w:date="2021-06-15T15:46:00Z">
                <w:rPr/>
              </w:rPrChange>
            </w:rPr>
            <w:instrText xml:space="preserve"> HYPERLINK \l "_heading=h.1pxezwc" \h </w:instrText>
          </w:r>
          <w:r w:rsidRPr="00F973B3">
            <w:rPr>
              <w:rFonts w:ascii="Times New Roman" w:hAnsi="Times New Roman" w:cs="Times New Roman"/>
              <w:rPrChange w:id="475"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476" w:author="W.L.P.M. Wijetunga" w:date="2021-06-15T15:46:00Z">
                <w:rPr>
                  <w:rFonts w:ascii="Cambria" w:eastAsia="Cambria" w:hAnsi="Cambria" w:cs="Cambria"/>
                  <w:b/>
                  <w:color w:val="000000"/>
                  <w:sz w:val="20"/>
                  <w:szCs w:val="20"/>
                </w:rPr>
              </w:rPrChange>
            </w:rPr>
            <w:t>Technologies</w:t>
          </w:r>
          <w:r w:rsidRPr="00F973B3">
            <w:rPr>
              <w:rFonts w:ascii="Times New Roman" w:eastAsia="Cambria" w:hAnsi="Times New Roman" w:cs="Times New Roman"/>
              <w:b/>
              <w:color w:val="000000"/>
              <w:sz w:val="20"/>
              <w:szCs w:val="20"/>
              <w:rPrChange w:id="477"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478"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479" w:author="W.L.P.M. Wijetunga" w:date="2021-06-15T15:46:00Z">
                <w:rPr/>
              </w:rPrChange>
            </w:rPr>
            <w:fldChar w:fldCharType="begin"/>
          </w:r>
          <w:r w:rsidR="000C0523" w:rsidRPr="00F973B3">
            <w:rPr>
              <w:rFonts w:ascii="Times New Roman" w:hAnsi="Times New Roman" w:cs="Times New Roman"/>
              <w:rPrChange w:id="480" w:author="W.L.P.M. Wijetunga" w:date="2021-06-15T15:46:00Z">
                <w:rPr/>
              </w:rPrChange>
            </w:rPr>
            <w:instrText xml:space="preserve"> PAGEREF _heading=h.1pxezwc \h </w:instrText>
          </w:r>
          <w:r w:rsidR="000C0523" w:rsidRPr="00F973B3">
            <w:rPr>
              <w:rFonts w:ascii="Times New Roman" w:hAnsi="Times New Roman" w:cs="Times New Roman"/>
              <w:rPrChange w:id="481" w:author="W.L.P.M. Wijetunga" w:date="2021-06-15T15:46:00Z">
                <w:rPr>
                  <w:rFonts w:ascii="Times New Roman" w:hAnsi="Times New Roman" w:cs="Times New Roman"/>
                </w:rPr>
              </w:rPrChange>
            </w:rPr>
          </w:r>
          <w:r w:rsidR="000C0523" w:rsidRPr="00F973B3">
            <w:rPr>
              <w:rFonts w:ascii="Times New Roman" w:hAnsi="Times New Roman" w:cs="Times New Roman"/>
              <w:rPrChange w:id="482"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483" w:author="W.L.P.M. Wijetunga" w:date="2021-06-15T15:46:00Z">
                <w:rPr>
                  <w:rFonts w:ascii="Cambria" w:eastAsia="Cambria" w:hAnsi="Cambria" w:cs="Cambria"/>
                  <w:b/>
                  <w:color w:val="000000"/>
                  <w:sz w:val="20"/>
                  <w:szCs w:val="20"/>
                </w:rPr>
              </w:rPrChange>
            </w:rPr>
            <w:t>63</w:t>
          </w:r>
          <w:r w:rsidR="000C0523" w:rsidRPr="00F973B3">
            <w:rPr>
              <w:rFonts w:ascii="Times New Roman" w:hAnsi="Times New Roman" w:cs="Times New Roman"/>
              <w:rPrChange w:id="484" w:author="W.L.P.M. Wijetunga" w:date="2021-06-15T15:46:00Z">
                <w:rPr/>
              </w:rPrChange>
            </w:rPr>
            <w:fldChar w:fldCharType="end"/>
          </w:r>
        </w:p>
        <w:p w14:paraId="00000051"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485"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486" w:author="W.L.P.M. Wijetunga" w:date="2021-06-15T15:46:00Z">
                <w:rPr/>
              </w:rPrChange>
            </w:rPr>
            <w:fldChar w:fldCharType="begin"/>
          </w:r>
          <w:r w:rsidRPr="00F973B3">
            <w:rPr>
              <w:rFonts w:ascii="Times New Roman" w:hAnsi="Times New Roman" w:cs="Times New Roman"/>
              <w:rPrChange w:id="487" w:author="W.L.P.M. Wijetunga" w:date="2021-06-15T15:46:00Z">
                <w:rPr/>
              </w:rPrChange>
            </w:rPr>
            <w:instrText xml:space="preserve"> HYPERLINK \l "_heading=h.49x2ik5" \h </w:instrText>
          </w:r>
          <w:r w:rsidRPr="00F973B3">
            <w:rPr>
              <w:rFonts w:ascii="Times New Roman" w:hAnsi="Times New Roman" w:cs="Times New Roman"/>
              <w:rPrChange w:id="488"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489" w:author="W.L.P.M. Wijetunga" w:date="2021-06-15T15:46:00Z">
                <w:rPr>
                  <w:rFonts w:ascii="Cambria" w:eastAsia="Cambria" w:hAnsi="Cambria" w:cs="Cambria"/>
                  <w:i/>
                  <w:color w:val="000000"/>
                  <w:sz w:val="20"/>
                  <w:szCs w:val="20"/>
                </w:rPr>
              </w:rPrChange>
            </w:rPr>
            <w:t>9.1 Front-end development of the web application.</w:t>
          </w:r>
          <w:r w:rsidRPr="00F973B3">
            <w:rPr>
              <w:rFonts w:ascii="Times New Roman" w:eastAsia="Cambria" w:hAnsi="Times New Roman" w:cs="Times New Roman"/>
              <w:i/>
              <w:color w:val="000000"/>
              <w:sz w:val="20"/>
              <w:szCs w:val="20"/>
              <w:rPrChange w:id="490"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491"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492" w:author="W.L.P.M. Wijetunga" w:date="2021-06-15T15:46:00Z">
                <w:rPr/>
              </w:rPrChange>
            </w:rPr>
            <w:fldChar w:fldCharType="begin"/>
          </w:r>
          <w:r w:rsidR="000C0523" w:rsidRPr="00F973B3">
            <w:rPr>
              <w:rFonts w:ascii="Times New Roman" w:hAnsi="Times New Roman" w:cs="Times New Roman"/>
              <w:rPrChange w:id="493" w:author="W.L.P.M. Wijetunga" w:date="2021-06-15T15:46:00Z">
                <w:rPr/>
              </w:rPrChange>
            </w:rPr>
            <w:instrText xml:space="preserve"> PAGEREF _heading=h.49x2ik5 \h </w:instrText>
          </w:r>
          <w:r w:rsidR="000C0523" w:rsidRPr="00F973B3">
            <w:rPr>
              <w:rFonts w:ascii="Times New Roman" w:hAnsi="Times New Roman" w:cs="Times New Roman"/>
              <w:rPrChange w:id="494" w:author="W.L.P.M. Wijetunga" w:date="2021-06-15T15:46:00Z">
                <w:rPr>
                  <w:rFonts w:ascii="Times New Roman" w:hAnsi="Times New Roman" w:cs="Times New Roman"/>
                </w:rPr>
              </w:rPrChange>
            </w:rPr>
          </w:r>
          <w:r w:rsidR="000C0523" w:rsidRPr="00F973B3">
            <w:rPr>
              <w:rFonts w:ascii="Times New Roman" w:hAnsi="Times New Roman" w:cs="Times New Roman"/>
              <w:rPrChange w:id="495"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496" w:author="W.L.P.M. Wijetunga" w:date="2021-06-15T15:46:00Z">
                <w:rPr>
                  <w:rFonts w:ascii="Cambria" w:eastAsia="Cambria" w:hAnsi="Cambria" w:cs="Cambria"/>
                  <w:i/>
                  <w:color w:val="000000"/>
                  <w:sz w:val="20"/>
                  <w:szCs w:val="20"/>
                </w:rPr>
              </w:rPrChange>
            </w:rPr>
            <w:t>63</w:t>
          </w:r>
          <w:r w:rsidR="000C0523" w:rsidRPr="00F973B3">
            <w:rPr>
              <w:rFonts w:ascii="Times New Roman" w:hAnsi="Times New Roman" w:cs="Times New Roman"/>
              <w:rPrChange w:id="497" w:author="W.L.P.M. Wijetunga" w:date="2021-06-15T15:46:00Z">
                <w:rPr/>
              </w:rPrChange>
            </w:rPr>
            <w:fldChar w:fldCharType="end"/>
          </w:r>
        </w:p>
        <w:p w14:paraId="00000052"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498"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499" w:author="W.L.P.M. Wijetunga" w:date="2021-06-15T15:46:00Z">
                <w:rPr/>
              </w:rPrChange>
            </w:rPr>
            <w:fldChar w:fldCharType="begin"/>
          </w:r>
          <w:r w:rsidRPr="00F973B3">
            <w:rPr>
              <w:rFonts w:ascii="Times New Roman" w:hAnsi="Times New Roman" w:cs="Times New Roman"/>
              <w:rPrChange w:id="500" w:author="W.L.P.M. Wijetunga" w:date="2021-06-15T15:46:00Z">
                <w:rPr/>
              </w:rPrChange>
            </w:rPr>
            <w:instrText xml:space="preserve"> HYPERLINK \l "_heading=h.2p2csry" \h </w:instrText>
          </w:r>
          <w:r w:rsidRPr="00F973B3">
            <w:rPr>
              <w:rFonts w:ascii="Times New Roman" w:hAnsi="Times New Roman" w:cs="Times New Roman"/>
              <w:rPrChange w:id="501"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502" w:author="W.L.P.M. Wijetunga" w:date="2021-06-15T15:46:00Z">
                <w:rPr>
                  <w:rFonts w:ascii="Cambria" w:eastAsia="Cambria" w:hAnsi="Cambria" w:cs="Cambria"/>
                  <w:i/>
                  <w:color w:val="000000"/>
                  <w:sz w:val="20"/>
                  <w:szCs w:val="20"/>
                </w:rPr>
              </w:rPrChange>
            </w:rPr>
            <w:t>9.2 Back-end development of the web application.</w:t>
          </w:r>
          <w:r w:rsidRPr="00F973B3">
            <w:rPr>
              <w:rFonts w:ascii="Times New Roman" w:eastAsia="Cambria" w:hAnsi="Times New Roman" w:cs="Times New Roman"/>
              <w:i/>
              <w:color w:val="000000"/>
              <w:sz w:val="20"/>
              <w:szCs w:val="20"/>
              <w:rPrChange w:id="503"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504"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505" w:author="W.L.P.M. Wijetunga" w:date="2021-06-15T15:46:00Z">
                <w:rPr/>
              </w:rPrChange>
            </w:rPr>
            <w:fldChar w:fldCharType="begin"/>
          </w:r>
          <w:r w:rsidR="000C0523" w:rsidRPr="00F973B3">
            <w:rPr>
              <w:rFonts w:ascii="Times New Roman" w:hAnsi="Times New Roman" w:cs="Times New Roman"/>
              <w:rPrChange w:id="506" w:author="W.L.P.M. Wijetunga" w:date="2021-06-15T15:46:00Z">
                <w:rPr/>
              </w:rPrChange>
            </w:rPr>
            <w:instrText xml:space="preserve"> PAGEREF _heading=h.2p2csry \h </w:instrText>
          </w:r>
          <w:r w:rsidR="000C0523" w:rsidRPr="00F973B3">
            <w:rPr>
              <w:rFonts w:ascii="Times New Roman" w:hAnsi="Times New Roman" w:cs="Times New Roman"/>
              <w:rPrChange w:id="507" w:author="W.L.P.M. Wijetunga" w:date="2021-06-15T15:46:00Z">
                <w:rPr>
                  <w:rFonts w:ascii="Times New Roman" w:hAnsi="Times New Roman" w:cs="Times New Roman"/>
                </w:rPr>
              </w:rPrChange>
            </w:rPr>
          </w:r>
          <w:r w:rsidR="000C0523" w:rsidRPr="00F973B3">
            <w:rPr>
              <w:rFonts w:ascii="Times New Roman" w:hAnsi="Times New Roman" w:cs="Times New Roman"/>
              <w:rPrChange w:id="508"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509" w:author="W.L.P.M. Wijetunga" w:date="2021-06-15T15:46:00Z">
                <w:rPr>
                  <w:rFonts w:ascii="Cambria" w:eastAsia="Cambria" w:hAnsi="Cambria" w:cs="Cambria"/>
                  <w:i/>
                  <w:color w:val="000000"/>
                  <w:sz w:val="20"/>
                  <w:szCs w:val="20"/>
                </w:rPr>
              </w:rPrChange>
            </w:rPr>
            <w:t>63</w:t>
          </w:r>
          <w:r w:rsidR="000C0523" w:rsidRPr="00F973B3">
            <w:rPr>
              <w:rFonts w:ascii="Times New Roman" w:hAnsi="Times New Roman" w:cs="Times New Roman"/>
              <w:rPrChange w:id="510" w:author="W.L.P.M. Wijetunga" w:date="2021-06-15T15:46:00Z">
                <w:rPr/>
              </w:rPrChange>
            </w:rPr>
            <w:fldChar w:fldCharType="end"/>
          </w:r>
        </w:p>
        <w:p w14:paraId="00000053" w14:textId="77777777" w:rsidR="003A2128" w:rsidRPr="00F973B3" w:rsidRDefault="00472076">
          <w:pPr>
            <w:tabs>
              <w:tab w:val="right" w:pos="9070"/>
            </w:tabs>
            <w:spacing w:before="60" w:line="240" w:lineRule="auto"/>
            <w:ind w:left="360"/>
            <w:rPr>
              <w:rFonts w:ascii="Times New Roman" w:eastAsia="Cambria" w:hAnsi="Times New Roman" w:cs="Times New Roman"/>
              <w:i/>
              <w:color w:val="000000"/>
              <w:sz w:val="20"/>
              <w:szCs w:val="20"/>
              <w:rPrChange w:id="511" w:author="W.L.P.M. Wijetunga" w:date="2021-06-15T15:46:00Z">
                <w:rPr>
                  <w:rFonts w:ascii="Cambria" w:eastAsia="Cambria" w:hAnsi="Cambria" w:cs="Cambria"/>
                  <w:i/>
                  <w:color w:val="000000"/>
                  <w:sz w:val="20"/>
                  <w:szCs w:val="20"/>
                </w:rPr>
              </w:rPrChange>
            </w:rPr>
          </w:pPr>
          <w:r w:rsidRPr="00F973B3">
            <w:rPr>
              <w:rFonts w:ascii="Times New Roman" w:hAnsi="Times New Roman" w:cs="Times New Roman"/>
              <w:rPrChange w:id="512" w:author="W.L.P.M. Wijetunga" w:date="2021-06-15T15:46:00Z">
                <w:rPr/>
              </w:rPrChange>
            </w:rPr>
            <w:fldChar w:fldCharType="begin"/>
          </w:r>
          <w:r w:rsidRPr="00F973B3">
            <w:rPr>
              <w:rFonts w:ascii="Times New Roman" w:hAnsi="Times New Roman" w:cs="Times New Roman"/>
              <w:rPrChange w:id="513" w:author="W.L.P.M. Wijetunga" w:date="2021-06-15T15:46:00Z">
                <w:rPr/>
              </w:rPrChange>
            </w:rPr>
            <w:instrText xml:space="preserve"> HYPERLINK \l "_heading=h.147n2zr" \h </w:instrText>
          </w:r>
          <w:r w:rsidRPr="00F973B3">
            <w:rPr>
              <w:rFonts w:ascii="Times New Roman" w:hAnsi="Times New Roman" w:cs="Times New Roman"/>
              <w:rPrChange w:id="514" w:author="W.L.P.M. Wijetunga" w:date="2021-06-15T15:46:00Z">
                <w:rPr>
                  <w:rFonts w:ascii="Cambria" w:eastAsia="Cambria" w:hAnsi="Cambria" w:cs="Cambria"/>
                  <w:i/>
                  <w:color w:val="000000"/>
                  <w:sz w:val="20"/>
                  <w:szCs w:val="20"/>
                </w:rPr>
              </w:rPrChange>
            </w:rPr>
            <w:fldChar w:fldCharType="separate"/>
          </w:r>
          <w:r w:rsidR="000C0523" w:rsidRPr="00F973B3">
            <w:rPr>
              <w:rFonts w:ascii="Times New Roman" w:eastAsia="Cambria" w:hAnsi="Times New Roman" w:cs="Times New Roman"/>
              <w:i/>
              <w:color w:val="000000"/>
              <w:sz w:val="20"/>
              <w:szCs w:val="20"/>
              <w:rPrChange w:id="515" w:author="W.L.P.M. Wijetunga" w:date="2021-06-15T15:46:00Z">
                <w:rPr>
                  <w:rFonts w:ascii="Cambria" w:eastAsia="Cambria" w:hAnsi="Cambria" w:cs="Cambria"/>
                  <w:i/>
                  <w:color w:val="000000"/>
                  <w:sz w:val="20"/>
                  <w:szCs w:val="20"/>
                </w:rPr>
              </w:rPrChange>
            </w:rPr>
            <w:t>9.3 CASE tools for the system development process.</w:t>
          </w:r>
          <w:r w:rsidRPr="00F973B3">
            <w:rPr>
              <w:rFonts w:ascii="Times New Roman" w:eastAsia="Cambria" w:hAnsi="Times New Roman" w:cs="Times New Roman"/>
              <w:i/>
              <w:color w:val="000000"/>
              <w:sz w:val="20"/>
              <w:szCs w:val="20"/>
              <w:rPrChange w:id="516" w:author="W.L.P.M. Wijetunga" w:date="2021-06-15T15:46:00Z">
                <w:rPr>
                  <w:rFonts w:ascii="Cambria" w:eastAsia="Cambria" w:hAnsi="Cambria" w:cs="Cambria"/>
                  <w:i/>
                  <w:color w:val="000000"/>
                  <w:sz w:val="20"/>
                  <w:szCs w:val="20"/>
                </w:rPr>
              </w:rPrChange>
            </w:rPr>
            <w:fldChar w:fldCharType="end"/>
          </w:r>
          <w:r w:rsidR="000C0523" w:rsidRPr="00F973B3">
            <w:rPr>
              <w:rFonts w:ascii="Times New Roman" w:eastAsia="Cambria" w:hAnsi="Times New Roman" w:cs="Times New Roman"/>
              <w:i/>
              <w:color w:val="000000"/>
              <w:sz w:val="20"/>
              <w:szCs w:val="20"/>
              <w:rPrChange w:id="517" w:author="W.L.P.M. Wijetunga" w:date="2021-06-15T15:46:00Z">
                <w:rPr>
                  <w:rFonts w:ascii="Cambria" w:eastAsia="Cambria" w:hAnsi="Cambria" w:cs="Cambria"/>
                  <w:i/>
                  <w:color w:val="000000"/>
                  <w:sz w:val="20"/>
                  <w:szCs w:val="20"/>
                </w:rPr>
              </w:rPrChange>
            </w:rPr>
            <w:tab/>
          </w:r>
          <w:r w:rsidR="000C0523" w:rsidRPr="00F973B3">
            <w:rPr>
              <w:rFonts w:ascii="Times New Roman" w:hAnsi="Times New Roman" w:cs="Times New Roman"/>
              <w:rPrChange w:id="518" w:author="W.L.P.M. Wijetunga" w:date="2021-06-15T15:46:00Z">
                <w:rPr/>
              </w:rPrChange>
            </w:rPr>
            <w:fldChar w:fldCharType="begin"/>
          </w:r>
          <w:r w:rsidR="000C0523" w:rsidRPr="00F973B3">
            <w:rPr>
              <w:rFonts w:ascii="Times New Roman" w:hAnsi="Times New Roman" w:cs="Times New Roman"/>
              <w:rPrChange w:id="519" w:author="W.L.P.M. Wijetunga" w:date="2021-06-15T15:46:00Z">
                <w:rPr/>
              </w:rPrChange>
            </w:rPr>
            <w:instrText xml:space="preserve"> PAGEREF _heading=h.147n2zr \h </w:instrText>
          </w:r>
          <w:r w:rsidR="000C0523" w:rsidRPr="00F973B3">
            <w:rPr>
              <w:rFonts w:ascii="Times New Roman" w:hAnsi="Times New Roman" w:cs="Times New Roman"/>
              <w:rPrChange w:id="520" w:author="W.L.P.M. Wijetunga" w:date="2021-06-15T15:46:00Z">
                <w:rPr>
                  <w:rFonts w:ascii="Times New Roman" w:hAnsi="Times New Roman" w:cs="Times New Roman"/>
                </w:rPr>
              </w:rPrChange>
            </w:rPr>
          </w:r>
          <w:r w:rsidR="000C0523" w:rsidRPr="00F973B3">
            <w:rPr>
              <w:rFonts w:ascii="Times New Roman" w:hAnsi="Times New Roman" w:cs="Times New Roman"/>
              <w:rPrChange w:id="521" w:author="W.L.P.M. Wijetunga" w:date="2021-06-15T15:46:00Z">
                <w:rPr/>
              </w:rPrChange>
            </w:rPr>
            <w:fldChar w:fldCharType="separate"/>
          </w:r>
          <w:r w:rsidR="000C0523" w:rsidRPr="00F973B3">
            <w:rPr>
              <w:rFonts w:ascii="Times New Roman" w:eastAsia="Cambria" w:hAnsi="Times New Roman" w:cs="Times New Roman"/>
              <w:i/>
              <w:color w:val="000000"/>
              <w:sz w:val="20"/>
              <w:szCs w:val="20"/>
              <w:rPrChange w:id="522" w:author="W.L.P.M. Wijetunga" w:date="2021-06-15T15:46:00Z">
                <w:rPr>
                  <w:rFonts w:ascii="Cambria" w:eastAsia="Cambria" w:hAnsi="Cambria" w:cs="Cambria"/>
                  <w:i/>
                  <w:color w:val="000000"/>
                  <w:sz w:val="20"/>
                  <w:szCs w:val="20"/>
                </w:rPr>
              </w:rPrChange>
            </w:rPr>
            <w:t>64</w:t>
          </w:r>
          <w:r w:rsidR="000C0523" w:rsidRPr="00F973B3">
            <w:rPr>
              <w:rFonts w:ascii="Times New Roman" w:hAnsi="Times New Roman" w:cs="Times New Roman"/>
              <w:rPrChange w:id="523" w:author="W.L.P.M. Wijetunga" w:date="2021-06-15T15:46:00Z">
                <w:rPr/>
              </w:rPrChange>
            </w:rPr>
            <w:fldChar w:fldCharType="end"/>
          </w:r>
        </w:p>
        <w:p w14:paraId="00000054" w14:textId="77777777" w:rsidR="003A2128" w:rsidRPr="00F973B3" w:rsidRDefault="00472076">
          <w:pPr>
            <w:tabs>
              <w:tab w:val="right" w:pos="9070"/>
            </w:tabs>
            <w:spacing w:before="200" w:line="240" w:lineRule="auto"/>
            <w:rPr>
              <w:rFonts w:ascii="Times New Roman" w:eastAsia="Cambria" w:hAnsi="Times New Roman" w:cs="Times New Roman"/>
              <w:b/>
              <w:color w:val="000000"/>
              <w:sz w:val="20"/>
              <w:szCs w:val="20"/>
              <w:rPrChange w:id="524"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525" w:author="W.L.P.M. Wijetunga" w:date="2021-06-15T15:46:00Z">
                <w:rPr/>
              </w:rPrChange>
            </w:rPr>
            <w:fldChar w:fldCharType="begin"/>
          </w:r>
          <w:r w:rsidRPr="00F973B3">
            <w:rPr>
              <w:rFonts w:ascii="Times New Roman" w:hAnsi="Times New Roman" w:cs="Times New Roman"/>
              <w:rPrChange w:id="526" w:author="W.L.P.M. Wijetunga" w:date="2021-06-15T15:46:00Z">
                <w:rPr/>
              </w:rPrChange>
            </w:rPr>
            <w:instrText xml:space="preserve"> HYPERLINK \l "_heading=h.3o7alnk" \h </w:instrText>
          </w:r>
          <w:r w:rsidRPr="00F973B3">
            <w:rPr>
              <w:rFonts w:ascii="Times New Roman" w:hAnsi="Times New Roman" w:cs="Times New Roman"/>
              <w:rPrChange w:id="527"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528" w:author="W.L.P.M. Wijetunga" w:date="2021-06-15T15:46:00Z">
                <w:rPr>
                  <w:rFonts w:ascii="Cambria" w:eastAsia="Cambria" w:hAnsi="Cambria" w:cs="Cambria"/>
                  <w:b/>
                  <w:color w:val="000000"/>
                  <w:sz w:val="20"/>
                  <w:szCs w:val="20"/>
                </w:rPr>
              </w:rPrChange>
            </w:rPr>
            <w:t>Project Timeline</w:t>
          </w:r>
          <w:r w:rsidRPr="00F973B3">
            <w:rPr>
              <w:rFonts w:ascii="Times New Roman" w:eastAsia="Cambria" w:hAnsi="Times New Roman" w:cs="Times New Roman"/>
              <w:b/>
              <w:color w:val="000000"/>
              <w:sz w:val="20"/>
              <w:szCs w:val="20"/>
              <w:rPrChange w:id="529"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530"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531" w:author="W.L.P.M. Wijetunga" w:date="2021-06-15T15:46:00Z">
                <w:rPr/>
              </w:rPrChange>
            </w:rPr>
            <w:fldChar w:fldCharType="begin"/>
          </w:r>
          <w:r w:rsidR="000C0523" w:rsidRPr="00F973B3">
            <w:rPr>
              <w:rFonts w:ascii="Times New Roman" w:hAnsi="Times New Roman" w:cs="Times New Roman"/>
              <w:rPrChange w:id="532" w:author="W.L.P.M. Wijetunga" w:date="2021-06-15T15:46:00Z">
                <w:rPr/>
              </w:rPrChange>
            </w:rPr>
            <w:instrText xml:space="preserve"> PAGEREF _heading=h.3o7alnk \h </w:instrText>
          </w:r>
          <w:r w:rsidR="000C0523" w:rsidRPr="00F973B3">
            <w:rPr>
              <w:rFonts w:ascii="Times New Roman" w:hAnsi="Times New Roman" w:cs="Times New Roman"/>
              <w:rPrChange w:id="533" w:author="W.L.P.M. Wijetunga" w:date="2021-06-15T15:46:00Z">
                <w:rPr>
                  <w:rFonts w:ascii="Times New Roman" w:hAnsi="Times New Roman" w:cs="Times New Roman"/>
                </w:rPr>
              </w:rPrChange>
            </w:rPr>
          </w:r>
          <w:r w:rsidR="000C0523" w:rsidRPr="00F973B3">
            <w:rPr>
              <w:rFonts w:ascii="Times New Roman" w:hAnsi="Times New Roman" w:cs="Times New Roman"/>
              <w:rPrChange w:id="534"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535" w:author="W.L.P.M. Wijetunga" w:date="2021-06-15T15:46:00Z">
                <w:rPr>
                  <w:rFonts w:ascii="Cambria" w:eastAsia="Cambria" w:hAnsi="Cambria" w:cs="Cambria"/>
                  <w:b/>
                  <w:color w:val="000000"/>
                  <w:sz w:val="20"/>
                  <w:szCs w:val="20"/>
                </w:rPr>
              </w:rPrChange>
            </w:rPr>
            <w:t>64</w:t>
          </w:r>
          <w:r w:rsidR="000C0523" w:rsidRPr="00F973B3">
            <w:rPr>
              <w:rFonts w:ascii="Times New Roman" w:hAnsi="Times New Roman" w:cs="Times New Roman"/>
              <w:rPrChange w:id="536" w:author="W.L.P.M. Wijetunga" w:date="2021-06-15T15:46:00Z">
                <w:rPr/>
              </w:rPrChange>
            </w:rPr>
            <w:fldChar w:fldCharType="end"/>
          </w:r>
        </w:p>
        <w:p w14:paraId="00000055" w14:textId="77777777" w:rsidR="003A2128" w:rsidRPr="00F973B3" w:rsidRDefault="00472076">
          <w:pPr>
            <w:tabs>
              <w:tab w:val="right" w:pos="9070"/>
            </w:tabs>
            <w:spacing w:before="200" w:after="80" w:line="240" w:lineRule="auto"/>
            <w:rPr>
              <w:rFonts w:ascii="Times New Roman" w:eastAsia="Cambria" w:hAnsi="Times New Roman" w:cs="Times New Roman"/>
              <w:b/>
              <w:color w:val="000000"/>
              <w:sz w:val="20"/>
              <w:szCs w:val="20"/>
              <w:rPrChange w:id="537" w:author="W.L.P.M. Wijetunga" w:date="2021-06-15T15:46:00Z">
                <w:rPr>
                  <w:rFonts w:ascii="Cambria" w:eastAsia="Cambria" w:hAnsi="Cambria" w:cs="Cambria"/>
                  <w:b/>
                  <w:color w:val="000000"/>
                  <w:sz w:val="20"/>
                  <w:szCs w:val="20"/>
                </w:rPr>
              </w:rPrChange>
            </w:rPr>
          </w:pPr>
          <w:r w:rsidRPr="00F973B3">
            <w:rPr>
              <w:rFonts w:ascii="Times New Roman" w:hAnsi="Times New Roman" w:cs="Times New Roman"/>
              <w:rPrChange w:id="538" w:author="W.L.P.M. Wijetunga" w:date="2021-06-15T15:46:00Z">
                <w:rPr/>
              </w:rPrChange>
            </w:rPr>
            <w:fldChar w:fldCharType="begin"/>
          </w:r>
          <w:r w:rsidRPr="00F973B3">
            <w:rPr>
              <w:rFonts w:ascii="Times New Roman" w:hAnsi="Times New Roman" w:cs="Times New Roman"/>
              <w:rPrChange w:id="539" w:author="W.L.P.M. Wijetunga" w:date="2021-06-15T15:46:00Z">
                <w:rPr/>
              </w:rPrChange>
            </w:rPr>
            <w:instrText xml:space="preserve"> HYPERLINK \l "_heading=h.ihv636" \h </w:instrText>
          </w:r>
          <w:r w:rsidRPr="00F973B3">
            <w:rPr>
              <w:rFonts w:ascii="Times New Roman" w:hAnsi="Times New Roman" w:cs="Times New Roman"/>
              <w:rPrChange w:id="540" w:author="W.L.P.M. Wijetunga" w:date="2021-06-15T15:46:00Z">
                <w:rPr>
                  <w:rFonts w:ascii="Cambria" w:eastAsia="Cambria" w:hAnsi="Cambria" w:cs="Cambria"/>
                  <w:b/>
                  <w:color w:val="000000"/>
                  <w:sz w:val="20"/>
                  <w:szCs w:val="20"/>
                </w:rPr>
              </w:rPrChange>
            </w:rPr>
            <w:fldChar w:fldCharType="separate"/>
          </w:r>
          <w:r w:rsidR="000C0523" w:rsidRPr="00F973B3">
            <w:rPr>
              <w:rFonts w:ascii="Times New Roman" w:eastAsia="Cambria" w:hAnsi="Times New Roman" w:cs="Times New Roman"/>
              <w:b/>
              <w:color w:val="000000"/>
              <w:sz w:val="20"/>
              <w:szCs w:val="20"/>
              <w:rPrChange w:id="541" w:author="W.L.P.M. Wijetunga" w:date="2021-06-15T15:46:00Z">
                <w:rPr>
                  <w:rFonts w:ascii="Cambria" w:eastAsia="Cambria" w:hAnsi="Cambria" w:cs="Cambria"/>
                  <w:b/>
                  <w:color w:val="000000"/>
                  <w:sz w:val="20"/>
                  <w:szCs w:val="20"/>
                </w:rPr>
              </w:rPrChange>
            </w:rPr>
            <w:t>Declaration</w:t>
          </w:r>
          <w:r w:rsidRPr="00F973B3">
            <w:rPr>
              <w:rFonts w:ascii="Times New Roman" w:eastAsia="Cambria" w:hAnsi="Times New Roman" w:cs="Times New Roman"/>
              <w:b/>
              <w:color w:val="000000"/>
              <w:sz w:val="20"/>
              <w:szCs w:val="20"/>
              <w:rPrChange w:id="542" w:author="W.L.P.M. Wijetunga" w:date="2021-06-15T15:46:00Z">
                <w:rPr>
                  <w:rFonts w:ascii="Cambria" w:eastAsia="Cambria" w:hAnsi="Cambria" w:cs="Cambria"/>
                  <w:b/>
                  <w:color w:val="000000"/>
                  <w:sz w:val="20"/>
                  <w:szCs w:val="20"/>
                </w:rPr>
              </w:rPrChange>
            </w:rPr>
            <w:fldChar w:fldCharType="end"/>
          </w:r>
          <w:r w:rsidR="000C0523" w:rsidRPr="00F973B3">
            <w:rPr>
              <w:rFonts w:ascii="Times New Roman" w:eastAsia="Cambria" w:hAnsi="Times New Roman" w:cs="Times New Roman"/>
              <w:b/>
              <w:color w:val="000000"/>
              <w:sz w:val="20"/>
              <w:szCs w:val="20"/>
              <w:rPrChange w:id="543" w:author="W.L.P.M. Wijetunga" w:date="2021-06-15T15:46:00Z">
                <w:rPr>
                  <w:rFonts w:ascii="Cambria" w:eastAsia="Cambria" w:hAnsi="Cambria" w:cs="Cambria"/>
                  <w:b/>
                  <w:color w:val="000000"/>
                  <w:sz w:val="20"/>
                  <w:szCs w:val="20"/>
                </w:rPr>
              </w:rPrChange>
            </w:rPr>
            <w:tab/>
          </w:r>
          <w:r w:rsidR="000C0523" w:rsidRPr="00F973B3">
            <w:rPr>
              <w:rFonts w:ascii="Times New Roman" w:hAnsi="Times New Roman" w:cs="Times New Roman"/>
              <w:rPrChange w:id="544" w:author="W.L.P.M. Wijetunga" w:date="2021-06-15T15:46:00Z">
                <w:rPr/>
              </w:rPrChange>
            </w:rPr>
            <w:fldChar w:fldCharType="begin"/>
          </w:r>
          <w:r w:rsidR="000C0523" w:rsidRPr="00F973B3">
            <w:rPr>
              <w:rFonts w:ascii="Times New Roman" w:hAnsi="Times New Roman" w:cs="Times New Roman"/>
              <w:rPrChange w:id="545" w:author="W.L.P.M. Wijetunga" w:date="2021-06-15T15:46:00Z">
                <w:rPr/>
              </w:rPrChange>
            </w:rPr>
            <w:instrText xml:space="preserve"> PAGEREF _heading=h.ihv636 \h </w:instrText>
          </w:r>
          <w:r w:rsidR="000C0523" w:rsidRPr="00F973B3">
            <w:rPr>
              <w:rFonts w:ascii="Times New Roman" w:hAnsi="Times New Roman" w:cs="Times New Roman"/>
              <w:rPrChange w:id="546" w:author="W.L.P.M. Wijetunga" w:date="2021-06-15T15:46:00Z">
                <w:rPr>
                  <w:rFonts w:ascii="Times New Roman" w:hAnsi="Times New Roman" w:cs="Times New Roman"/>
                </w:rPr>
              </w:rPrChange>
            </w:rPr>
          </w:r>
          <w:r w:rsidR="000C0523" w:rsidRPr="00F973B3">
            <w:rPr>
              <w:rFonts w:ascii="Times New Roman" w:hAnsi="Times New Roman" w:cs="Times New Roman"/>
              <w:rPrChange w:id="547" w:author="W.L.P.M. Wijetunga" w:date="2021-06-15T15:46:00Z">
                <w:rPr/>
              </w:rPrChange>
            </w:rPr>
            <w:fldChar w:fldCharType="separate"/>
          </w:r>
          <w:r w:rsidR="000C0523" w:rsidRPr="00F973B3">
            <w:rPr>
              <w:rFonts w:ascii="Times New Roman" w:eastAsia="Cambria" w:hAnsi="Times New Roman" w:cs="Times New Roman"/>
              <w:b/>
              <w:color w:val="000000"/>
              <w:sz w:val="20"/>
              <w:szCs w:val="20"/>
              <w:rPrChange w:id="548" w:author="W.L.P.M. Wijetunga" w:date="2021-06-15T15:46:00Z">
                <w:rPr>
                  <w:rFonts w:ascii="Cambria" w:eastAsia="Cambria" w:hAnsi="Cambria" w:cs="Cambria"/>
                  <w:b/>
                  <w:color w:val="000000"/>
                  <w:sz w:val="20"/>
                  <w:szCs w:val="20"/>
                </w:rPr>
              </w:rPrChange>
            </w:rPr>
            <w:t>65</w:t>
          </w:r>
          <w:r w:rsidR="000C0523" w:rsidRPr="00F973B3">
            <w:rPr>
              <w:rFonts w:ascii="Times New Roman" w:hAnsi="Times New Roman" w:cs="Times New Roman"/>
              <w:rPrChange w:id="549" w:author="W.L.P.M. Wijetunga" w:date="2021-06-15T15:46:00Z">
                <w:rPr/>
              </w:rPrChange>
            </w:rPr>
            <w:fldChar w:fldCharType="end"/>
          </w:r>
          <w:r w:rsidR="000C0523" w:rsidRPr="00F973B3">
            <w:rPr>
              <w:rFonts w:ascii="Times New Roman" w:hAnsi="Times New Roman" w:cs="Times New Roman"/>
              <w:rPrChange w:id="550" w:author="W.L.P.M. Wijetunga" w:date="2021-06-15T15:46:00Z">
                <w:rPr/>
              </w:rPrChange>
            </w:rPr>
            <w:fldChar w:fldCharType="end"/>
          </w:r>
        </w:p>
      </w:sdtContent>
    </w:sdt>
    <w:p w14:paraId="000000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551" w:name="_heading=h.1fob9te" w:colFirst="0" w:colLast="0"/>
    <w:bookmarkEnd w:id="551"/>
    <w:p w14:paraId="0000006E" w14:textId="77777777" w:rsidR="003A2128" w:rsidRPr="00F973B3" w:rsidRDefault="00517F8E">
      <w:pPr>
        <w:pStyle w:val="Heading1"/>
        <w:numPr>
          <w:ilvl w:val="0"/>
          <w:numId w:val="17"/>
        </w:numPr>
        <w:rPr>
          <w:rFonts w:cs="Times New Roman"/>
          <w:rPrChange w:id="552" w:author="W.L.P.M. Wijetunga" w:date="2021-06-15T15:46:00Z">
            <w:rPr/>
          </w:rPrChange>
        </w:rPr>
      </w:pPr>
      <w:sdt>
        <w:sdtPr>
          <w:rPr>
            <w:rFonts w:cs="Times New Roman"/>
          </w:rPr>
          <w:tag w:val="goog_rdk_0"/>
          <w:id w:val="-12998677"/>
        </w:sdtPr>
        <w:sdtEndPr/>
        <w:sdtContent>
          <w:commentRangeStart w:id="553"/>
        </w:sdtContent>
      </w:sdt>
      <w:r w:rsidR="000C0523" w:rsidRPr="00F973B3">
        <w:rPr>
          <w:rFonts w:cs="Times New Roman"/>
          <w:rPrChange w:id="554" w:author="W.L.P.M. Wijetunga" w:date="2021-06-15T15:46:00Z">
            <w:rPr/>
          </w:rPrChange>
        </w:rPr>
        <w:t>Introduction to Project</w:t>
      </w:r>
      <w:commentRangeEnd w:id="553"/>
      <w:r w:rsidR="000C0523" w:rsidRPr="00F973B3">
        <w:rPr>
          <w:rFonts w:cs="Times New Roman"/>
          <w:rPrChange w:id="555" w:author="W.L.P.M. Wijetunga" w:date="2021-06-15T15:46:00Z">
            <w:rPr/>
          </w:rPrChange>
        </w:rPr>
        <w:commentReference w:id="553"/>
      </w:r>
    </w:p>
    <w:p w14:paraId="0000006F" w14:textId="63F34EC6" w:rsidR="003A2128" w:rsidRPr="00F973B3" w:rsidRDefault="00235C4B">
      <w:pPr>
        <w:pStyle w:val="2"/>
        <w:numPr>
          <w:ilvl w:val="1"/>
          <w:numId w:val="36"/>
        </w:numPr>
        <w:rPr>
          <w:ins w:id="556" w:author="W.L.P.M. Wijetunga" w:date="2021-06-15T15:47:00Z"/>
        </w:rPr>
        <w:pPrChange w:id="557" w:author="W.L.P.M. Wijetunga" w:date="2021-06-15T15:47:00Z">
          <w:pPr>
            <w:pStyle w:val="2"/>
          </w:pPr>
        </w:pPrChange>
      </w:pPr>
      <w:commentRangeStart w:id="558"/>
      <w:r w:rsidRPr="00F973B3">
        <w:rPr>
          <w:color w:val="000000" w:themeColor="text1"/>
          <w:rPrChange w:id="559" w:author="W.L.P.M. Wijetunga" w:date="2021-06-15T15:47:00Z">
            <w:rPr/>
          </w:rPrChange>
        </w:rPr>
        <w:t xml:space="preserve">Problem </w:t>
      </w:r>
      <w:r w:rsidRPr="00F973B3">
        <w:t>Statement</w:t>
      </w:r>
      <w:commentRangeEnd w:id="558"/>
      <w:r w:rsidRPr="00F973B3">
        <w:rPr>
          <w:rStyle w:val="CommentReference"/>
          <w:b/>
        </w:rPr>
        <w:commentReference w:id="558"/>
      </w:r>
    </w:p>
    <w:p w14:paraId="109CA1AE" w14:textId="77777777" w:rsidR="00F973B3" w:rsidRPr="00F973B3" w:rsidRDefault="00F973B3">
      <w:pPr>
        <w:pStyle w:val="2"/>
        <w:pPrChange w:id="560" w:author="W.L.P.M. Wijetunga" w:date="2021-06-15T15:47:00Z">
          <w:pPr>
            <w:pBdr>
              <w:top w:val="nil"/>
              <w:left w:val="nil"/>
              <w:bottom w:val="nil"/>
              <w:right w:val="nil"/>
              <w:between w:val="nil"/>
            </w:pBdr>
            <w:spacing w:after="120"/>
          </w:pPr>
        </w:pPrChange>
      </w:pPr>
    </w:p>
    <w:p w14:paraId="0000007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561"/>
      <w:r w:rsidRPr="00F973B3">
        <w:rPr>
          <w:rFonts w:ascii="Times New Roman" w:eastAsia="Times New Roman" w:hAnsi="Times New Roman" w:cs="Times New Roman"/>
          <w:color w:val="000000"/>
          <w:sz w:val="24"/>
          <w:szCs w:val="24"/>
        </w:rPr>
        <w:t xml:space="preserve">Currently, when making a booking to a sports arena, customers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commentRangeEnd w:id="561"/>
      <w:r w:rsidR="00235C4B" w:rsidRPr="00F973B3">
        <w:rPr>
          <w:rStyle w:val="CommentReference"/>
          <w:rFonts w:ascii="Times New Roman" w:hAnsi="Times New Roman" w:cs="Times New Roman"/>
          <w:rPrChange w:id="562" w:author="W.L.P.M. Wijetunga" w:date="2021-06-15T15:46:00Z">
            <w:rPr>
              <w:rStyle w:val="CommentReference"/>
            </w:rPr>
          </w:rPrChange>
        </w:rPr>
        <w:commentReference w:id="561"/>
      </w:r>
    </w:p>
    <w:p w14:paraId="000000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F973B3" w:rsidRDefault="000C0523">
      <w:pPr>
        <w:numPr>
          <w:ilvl w:val="0"/>
          <w:numId w:val="16"/>
        </w:numPr>
        <w:pBdr>
          <w:top w:val="nil"/>
          <w:left w:val="nil"/>
          <w:bottom w:val="nil"/>
          <w:right w:val="nil"/>
          <w:between w:val="nil"/>
        </w:pBdr>
        <w:spacing w:after="120"/>
        <w:rPr>
          <w:rFonts w:ascii="Times New Roman" w:hAnsi="Times New Roman" w:cs="Times New Roman"/>
          <w:rPrChange w:id="563" w:author="W.L.P.M. Wijetunga" w:date="2021-06-15T15:46:00Z">
            <w:rPr/>
          </w:rPrChange>
        </w:rPr>
      </w:pPr>
      <w:r w:rsidRPr="00F973B3">
        <w:rPr>
          <w:rFonts w:ascii="Times New Roman" w:eastAsia="Times New Roman" w:hAnsi="Times New Roman" w:cs="Times New Roman"/>
          <w:color w:val="000000"/>
          <w:sz w:val="24"/>
          <w:szCs w:val="24"/>
        </w:rPr>
        <w:t>No method to search the sports arenas around.</w:t>
      </w:r>
    </w:p>
    <w:p w14:paraId="00000074" w14:textId="77777777" w:rsidR="003A2128" w:rsidRPr="00F973B3" w:rsidRDefault="000C0523">
      <w:pPr>
        <w:numPr>
          <w:ilvl w:val="0"/>
          <w:numId w:val="16"/>
        </w:numPr>
        <w:pBdr>
          <w:top w:val="nil"/>
          <w:left w:val="nil"/>
          <w:bottom w:val="nil"/>
          <w:right w:val="nil"/>
          <w:between w:val="nil"/>
        </w:pBdr>
        <w:spacing w:after="120"/>
        <w:rPr>
          <w:rFonts w:ascii="Times New Roman" w:hAnsi="Times New Roman" w:cs="Times New Roman"/>
          <w:rPrChange w:id="564" w:author="W.L.P.M. Wijetunga" w:date="2021-06-15T15:46:00Z">
            <w:rPr/>
          </w:rPrChange>
        </w:rPr>
      </w:pPr>
      <w:r w:rsidRPr="00F973B3">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F973B3" w:rsidRDefault="000C0523">
      <w:pPr>
        <w:numPr>
          <w:ilvl w:val="0"/>
          <w:numId w:val="16"/>
        </w:numPr>
        <w:pBdr>
          <w:top w:val="nil"/>
          <w:left w:val="nil"/>
          <w:bottom w:val="nil"/>
          <w:right w:val="nil"/>
          <w:between w:val="nil"/>
        </w:pBdr>
        <w:spacing w:after="120"/>
        <w:rPr>
          <w:rFonts w:ascii="Times New Roman" w:hAnsi="Times New Roman" w:cs="Times New Roman"/>
          <w:rPrChange w:id="565" w:author="W.L.P.M. Wijetunga" w:date="2021-06-15T15:46:00Z">
            <w:rPr/>
          </w:rPrChange>
        </w:rPr>
      </w:pPr>
      <w:r w:rsidRPr="00F973B3">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F973B3" w:rsidRDefault="000C0523">
      <w:pPr>
        <w:numPr>
          <w:ilvl w:val="0"/>
          <w:numId w:val="16"/>
        </w:numPr>
        <w:pBdr>
          <w:top w:val="nil"/>
          <w:left w:val="nil"/>
          <w:bottom w:val="nil"/>
          <w:right w:val="nil"/>
          <w:between w:val="nil"/>
        </w:pBdr>
        <w:spacing w:after="120"/>
        <w:rPr>
          <w:rFonts w:ascii="Times New Roman" w:hAnsi="Times New Roman" w:cs="Times New Roman"/>
          <w:rPrChange w:id="566" w:author="W.L.P.M. Wijetunga" w:date="2021-06-15T15:46:00Z">
            <w:rPr/>
          </w:rPrChange>
        </w:rPr>
      </w:pPr>
      <w:r w:rsidRPr="00F973B3">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F973B3" w:rsidRDefault="000C0523">
      <w:pPr>
        <w:numPr>
          <w:ilvl w:val="0"/>
          <w:numId w:val="16"/>
        </w:numPr>
        <w:pBdr>
          <w:top w:val="nil"/>
          <w:left w:val="nil"/>
          <w:bottom w:val="nil"/>
          <w:right w:val="nil"/>
          <w:between w:val="nil"/>
        </w:pBdr>
        <w:spacing w:after="120"/>
        <w:rPr>
          <w:rFonts w:ascii="Times New Roman" w:hAnsi="Times New Roman" w:cs="Times New Roman"/>
          <w:rPrChange w:id="567" w:author="W.L.P.M. Wijetunga" w:date="2021-06-15T15:46:00Z">
            <w:rPr/>
          </w:rPrChange>
        </w:rPr>
      </w:pPr>
      <w:r w:rsidRPr="00F973B3">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18058D19" w:rsidR="003A2128" w:rsidRPr="00F973B3" w:rsidRDefault="000C0523">
      <w:pPr>
        <w:numPr>
          <w:ilvl w:val="0"/>
          <w:numId w:val="16"/>
        </w:numPr>
        <w:pBdr>
          <w:top w:val="nil"/>
          <w:left w:val="nil"/>
          <w:bottom w:val="nil"/>
          <w:right w:val="nil"/>
          <w:between w:val="nil"/>
        </w:pBdr>
        <w:spacing w:after="120"/>
        <w:rPr>
          <w:ins w:id="568" w:author="W.L.P.M. Wijetunga" w:date="2021-06-15T15:47:00Z"/>
          <w:rFonts w:ascii="Times New Roman" w:hAnsi="Times New Roman" w:cs="Times New Roman"/>
          <w:rPrChange w:id="569" w:author="W.L.P.M. Wijetunga" w:date="2021-06-15T15:47:00Z">
            <w:rPr>
              <w:ins w:id="570" w:author="W.L.P.M. Wijetunga" w:date="2021-06-15T15:47:00Z"/>
              <w:rFonts w:ascii="Times New Roman" w:eastAsia="Times New Roman" w:hAnsi="Times New Roman" w:cs="Times New Roman"/>
              <w:color w:val="000000"/>
              <w:sz w:val="24"/>
              <w:szCs w:val="24"/>
            </w:rPr>
          </w:rPrChange>
        </w:rPr>
      </w:pPr>
      <w:r w:rsidRPr="00F973B3">
        <w:rPr>
          <w:rFonts w:ascii="Times New Roman" w:eastAsia="Times New Roman" w:hAnsi="Times New Roman" w:cs="Times New Roman"/>
          <w:color w:val="000000"/>
          <w:sz w:val="24"/>
          <w:szCs w:val="24"/>
        </w:rPr>
        <w:t>No easy method for the sports arenas to emergency booking cancellations.</w:t>
      </w:r>
    </w:p>
    <w:p w14:paraId="2802BB4B" w14:textId="77777777" w:rsidR="00F973B3" w:rsidRPr="00F973B3" w:rsidRDefault="00F973B3">
      <w:pPr>
        <w:pBdr>
          <w:top w:val="nil"/>
          <w:left w:val="nil"/>
          <w:bottom w:val="nil"/>
          <w:right w:val="nil"/>
          <w:between w:val="nil"/>
        </w:pBdr>
        <w:spacing w:after="120"/>
        <w:ind w:left="360"/>
        <w:rPr>
          <w:rFonts w:ascii="Times New Roman" w:hAnsi="Times New Roman" w:cs="Times New Roman"/>
          <w:rPrChange w:id="571" w:author="W.L.P.M. Wijetunga" w:date="2021-06-15T15:46:00Z">
            <w:rPr/>
          </w:rPrChange>
        </w:rPr>
        <w:pPrChange w:id="572" w:author="W.L.P.M. Wijetunga" w:date="2021-06-15T15:47:00Z">
          <w:pPr>
            <w:numPr>
              <w:numId w:val="16"/>
            </w:numPr>
            <w:pBdr>
              <w:top w:val="nil"/>
              <w:left w:val="nil"/>
              <w:bottom w:val="nil"/>
              <w:right w:val="nil"/>
              <w:between w:val="nil"/>
            </w:pBdr>
            <w:spacing w:after="120"/>
            <w:ind w:left="360" w:hanging="360"/>
          </w:pPr>
        </w:pPrChange>
      </w:pPr>
    </w:p>
    <w:p w14:paraId="00000079" w14:textId="6ED99315" w:rsidR="003A2128" w:rsidRPr="00F973B3" w:rsidRDefault="00F973B3">
      <w:pPr>
        <w:pStyle w:val="Heading2"/>
        <w:pPrChange w:id="573" w:author="W.L.P.M. Wijetunga" w:date="2021-06-15T15:48:00Z">
          <w:pPr>
            <w:pBdr>
              <w:top w:val="nil"/>
              <w:left w:val="nil"/>
              <w:bottom w:val="nil"/>
              <w:right w:val="nil"/>
              <w:between w:val="nil"/>
            </w:pBdr>
            <w:spacing w:after="120"/>
          </w:pPr>
        </w:pPrChange>
      </w:pPr>
      <w:ins w:id="574" w:author="W.L.P.M. Wijetunga" w:date="2021-06-15T15:47:00Z">
        <w:r>
          <w:t xml:space="preserve">1.2 </w:t>
        </w:r>
      </w:ins>
      <w:commentRangeStart w:id="575"/>
      <w:r w:rsidR="00235C4B" w:rsidRPr="00F973B3">
        <w:t>Proposed Solution</w:t>
      </w:r>
      <w:commentRangeEnd w:id="575"/>
      <w:r w:rsidR="00235C4B" w:rsidRPr="00F973B3">
        <w:rPr>
          <w:rStyle w:val="CommentReference"/>
          <w:rFonts w:cs="Times New Roman"/>
          <w:b/>
          <w:rPrChange w:id="576" w:author="W.L.P.M. Wijetunga" w:date="2021-06-15T15:46:00Z">
            <w:rPr>
              <w:rStyle w:val="CommentReference"/>
              <w:b/>
            </w:rPr>
          </w:rPrChange>
        </w:rPr>
        <w:commentReference w:id="575"/>
      </w:r>
    </w:p>
    <w:p w14:paraId="0000007A" w14:textId="77777777" w:rsidR="003A2128" w:rsidRPr="00F973B3" w:rsidRDefault="000C0523">
      <w:pPr>
        <w:pBdr>
          <w:top w:val="nil"/>
          <w:left w:val="nil"/>
          <w:bottom w:val="nil"/>
          <w:right w:val="nil"/>
          <w:between w:val="nil"/>
        </w:pBdr>
        <w:spacing w:after="120"/>
        <w:jc w:val="both"/>
        <w:rPr>
          <w:rFonts w:ascii="Times New Roman" w:eastAsia="Times New Roman" w:hAnsi="Times New Roman" w:cs="Times New Roman"/>
          <w:color w:val="000000"/>
          <w:sz w:val="24"/>
          <w:szCs w:val="24"/>
        </w:rPr>
        <w:pPrChange w:id="577" w:author="Ishani Fonseka" w:date="2021-06-14T10:07:00Z">
          <w:pPr>
            <w:pBdr>
              <w:top w:val="nil"/>
              <w:left w:val="nil"/>
              <w:bottom w:val="nil"/>
              <w:right w:val="nil"/>
              <w:between w:val="nil"/>
            </w:pBdr>
            <w:spacing w:after="120"/>
          </w:pPr>
        </w:pPrChange>
      </w:pPr>
      <w:r w:rsidRPr="00F973B3">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0000007B" w14:textId="2BD91D94" w:rsidR="003A2128" w:rsidRPr="00F973B3" w:rsidRDefault="00235C4B">
      <w:pPr>
        <w:pBdr>
          <w:top w:val="nil"/>
          <w:left w:val="nil"/>
          <w:bottom w:val="nil"/>
          <w:right w:val="nil"/>
          <w:between w:val="nil"/>
        </w:pBdr>
        <w:tabs>
          <w:tab w:val="left" w:pos="5820"/>
        </w:tabs>
        <w:spacing w:after="120"/>
        <w:jc w:val="both"/>
        <w:rPr>
          <w:rFonts w:ascii="Times New Roman" w:eastAsia="Times New Roman" w:hAnsi="Times New Roman" w:cs="Times New Roman"/>
          <w:color w:val="000000"/>
          <w:sz w:val="24"/>
          <w:szCs w:val="24"/>
        </w:rPr>
        <w:pPrChange w:id="578" w:author="Ishani Fonseka" w:date="2021-06-14T10:07:00Z">
          <w:pPr>
            <w:pBdr>
              <w:top w:val="nil"/>
              <w:left w:val="nil"/>
              <w:bottom w:val="nil"/>
              <w:right w:val="nil"/>
              <w:between w:val="nil"/>
            </w:pBdr>
            <w:spacing w:after="120"/>
          </w:pPr>
        </w:pPrChange>
      </w:pPr>
      <w:ins w:id="579" w:author="Ishani Fonseka" w:date="2021-06-14T10:06:00Z">
        <w:r w:rsidRPr="00F973B3">
          <w:rPr>
            <w:rFonts w:ascii="Times New Roman" w:eastAsia="Times New Roman" w:hAnsi="Times New Roman" w:cs="Times New Roman"/>
            <w:color w:val="000000"/>
            <w:sz w:val="24"/>
            <w:szCs w:val="24"/>
          </w:rPr>
          <w:tab/>
        </w:r>
      </w:ins>
    </w:p>
    <w:p w14:paraId="0000007C" w14:textId="699E42F1" w:rsidR="003A2128" w:rsidRPr="00F973B3" w:rsidDel="00F973B3" w:rsidRDefault="000C0523">
      <w:pPr>
        <w:pBdr>
          <w:top w:val="nil"/>
          <w:left w:val="nil"/>
          <w:bottom w:val="nil"/>
          <w:right w:val="nil"/>
          <w:between w:val="nil"/>
        </w:pBdr>
        <w:spacing w:after="120"/>
        <w:jc w:val="both"/>
        <w:rPr>
          <w:moveFrom w:id="580" w:author="W.L.P.M. Wijetunga" w:date="2021-06-15T15:52:00Z"/>
          <w:rFonts w:ascii="Times New Roman" w:eastAsia="Times New Roman" w:hAnsi="Times New Roman" w:cs="Times New Roman"/>
          <w:color w:val="000000"/>
          <w:sz w:val="24"/>
          <w:szCs w:val="24"/>
        </w:rPr>
        <w:pPrChange w:id="581" w:author="Ishani Fonseka" w:date="2021-06-14T10:07:00Z">
          <w:pPr>
            <w:pBdr>
              <w:top w:val="nil"/>
              <w:left w:val="nil"/>
              <w:bottom w:val="nil"/>
              <w:right w:val="nil"/>
              <w:between w:val="nil"/>
            </w:pBdr>
            <w:spacing w:after="120"/>
          </w:pPr>
        </w:pPrChange>
      </w:pPr>
      <w:moveFromRangeStart w:id="582" w:author="W.L.P.M. Wijetunga" w:date="2021-06-15T15:52:00Z" w:name="move74664772"/>
      <w:moveFrom w:id="583" w:author="W.L.P.M. Wijetunga" w:date="2021-06-15T15:52:00Z">
        <w:r w:rsidRPr="00F973B3" w:rsidDel="00F973B3">
          <w:rPr>
            <w:rFonts w:ascii="Times New Roman" w:eastAsia="Times New Roman" w:hAnsi="Times New Roman" w:cs="Times New Roman"/>
            <w:color w:val="000000"/>
            <w:sz w:val="24"/>
            <w:szCs w:val="24"/>
          </w:rPr>
          <w:t xml:space="preserve">With the increased concise on health-concerned lifestyle among Sri Lankan population, demand for the sports arenas is on an upward trend. But in the current context, there is no such similar platform in Sri Lanka to connect them with the sports arenas to get their bookings done. Additionally, group members of this project </w:t>
        </w:r>
        <w:r w:rsidRPr="00F973B3" w:rsidDel="00F973B3">
          <w:rPr>
            <w:rFonts w:ascii="Times New Roman" w:eastAsia="Times New Roman" w:hAnsi="Times New Roman" w:cs="Times New Roman"/>
            <w:sz w:val="24"/>
            <w:szCs w:val="24"/>
          </w:rPr>
          <w:t>themselves</w:t>
        </w:r>
        <w:r w:rsidRPr="00F973B3" w:rsidDel="00F973B3">
          <w:rPr>
            <w:rFonts w:ascii="Times New Roman" w:eastAsia="Times New Roman" w:hAnsi="Times New Roman" w:cs="Times New Roman"/>
            <w:color w:val="000000"/>
            <w:sz w:val="24"/>
            <w:szCs w:val="24"/>
          </w:rPr>
          <w:t xml:space="preserve"> are facing this issue in their day </w:t>
        </w:r>
        <w:r w:rsidRPr="00F973B3" w:rsidDel="00F973B3">
          <w:rPr>
            <w:rFonts w:ascii="Times New Roman" w:eastAsia="Times New Roman" w:hAnsi="Times New Roman" w:cs="Times New Roman"/>
            <w:sz w:val="24"/>
            <w:szCs w:val="24"/>
          </w:rPr>
          <w:t>to day</w:t>
        </w:r>
        <w:r w:rsidRPr="00F973B3" w:rsidDel="00F973B3">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moveFrom>
    </w:p>
    <w:moveFromRangeEnd w:id="582"/>
    <w:p w14:paraId="376F3924" w14:textId="77777777" w:rsidR="00C10A1A" w:rsidRPr="00F973B3" w:rsidRDefault="00C10A1A" w:rsidP="00C10A1A">
      <w:pPr>
        <w:pBdr>
          <w:top w:val="nil"/>
          <w:left w:val="nil"/>
          <w:bottom w:val="nil"/>
          <w:right w:val="nil"/>
          <w:between w:val="nil"/>
        </w:pBdr>
        <w:spacing w:after="120"/>
        <w:rPr>
          <w:ins w:id="584" w:author="Ishani Fonseka" w:date="2021-06-14T10:18:00Z"/>
          <w:rFonts w:ascii="Times New Roman" w:eastAsia="Times New Roman" w:hAnsi="Times New Roman" w:cs="Times New Roman"/>
          <w:color w:val="000000"/>
          <w:sz w:val="24"/>
          <w:szCs w:val="24"/>
        </w:rPr>
      </w:pPr>
    </w:p>
    <w:p w14:paraId="40EFD9EB" w14:textId="77777777" w:rsidR="00C10A1A" w:rsidRPr="00F973B3" w:rsidRDefault="00C10A1A" w:rsidP="00C10A1A">
      <w:pPr>
        <w:pBdr>
          <w:top w:val="nil"/>
          <w:left w:val="nil"/>
          <w:bottom w:val="nil"/>
          <w:right w:val="nil"/>
          <w:between w:val="nil"/>
        </w:pBdr>
        <w:spacing w:after="120"/>
        <w:rPr>
          <w:ins w:id="585" w:author="Ishani Fonseka" w:date="2021-06-14T10:18:00Z"/>
          <w:rFonts w:ascii="Times New Roman" w:eastAsia="Times New Roman" w:hAnsi="Times New Roman" w:cs="Times New Roman"/>
          <w:b/>
          <w:color w:val="000000"/>
          <w:sz w:val="24"/>
          <w:szCs w:val="24"/>
        </w:rPr>
      </w:pPr>
      <w:ins w:id="586" w:author="Ishani Fonseka" w:date="2021-06-14T10:18:00Z">
        <w:r w:rsidRPr="00F973B3">
          <w:rPr>
            <w:rFonts w:ascii="Times New Roman" w:eastAsia="Times New Roman" w:hAnsi="Times New Roman" w:cs="Times New Roman"/>
            <w:b/>
            <w:color w:val="000000"/>
            <w:sz w:val="24"/>
            <w:szCs w:val="24"/>
          </w:rPr>
          <w:t>Business Process</w:t>
        </w:r>
      </w:ins>
    </w:p>
    <w:p w14:paraId="4C87DCEB" w14:textId="41CF842C" w:rsidR="00C10A1A" w:rsidRPr="00F973B3" w:rsidRDefault="00C10A1A" w:rsidP="00C10A1A">
      <w:pPr>
        <w:pBdr>
          <w:top w:val="nil"/>
          <w:left w:val="nil"/>
          <w:bottom w:val="nil"/>
          <w:right w:val="nil"/>
          <w:between w:val="nil"/>
        </w:pBdr>
        <w:spacing w:after="120"/>
        <w:jc w:val="both"/>
        <w:rPr>
          <w:ins w:id="587" w:author="Ishani Fonseka" w:date="2021-06-14T10:18:00Z"/>
          <w:rFonts w:ascii="Times New Roman" w:eastAsia="Times New Roman" w:hAnsi="Times New Roman" w:cs="Times New Roman"/>
          <w:color w:val="000000"/>
          <w:sz w:val="24"/>
          <w:szCs w:val="24"/>
        </w:rPr>
      </w:pPr>
      <w:commentRangeStart w:id="588"/>
      <w:ins w:id="589" w:author="Ishani Fonseka" w:date="2021-06-14T10:18:00Z">
        <w:r w:rsidRPr="00F973B3">
          <w:rPr>
            <w:rFonts w:ascii="Times New Roman" w:hAnsi="Times New Roman" w:cs="Times New Roman"/>
            <w:sz w:val="23"/>
            <w:szCs w:val="23"/>
            <w:rPrChange w:id="590" w:author="W.L.P.M. Wijetunga" w:date="2021-06-15T15:46:00Z">
              <w:rPr>
                <w:sz w:val="23"/>
                <w:szCs w:val="23"/>
              </w:rPr>
            </w:rPrChange>
          </w:rPr>
          <w:t xml:space="preserve">Our </w:t>
        </w:r>
        <w:proofErr w:type="gramStart"/>
        <w:r w:rsidRPr="00F973B3">
          <w:rPr>
            <w:rFonts w:ascii="Times New Roman" w:hAnsi="Times New Roman" w:cs="Times New Roman"/>
            <w:sz w:val="23"/>
            <w:szCs w:val="23"/>
            <w:rPrChange w:id="591" w:author="W.L.P.M. Wijetunga" w:date="2021-06-15T15:46:00Z">
              <w:rPr>
                <w:sz w:val="23"/>
                <w:szCs w:val="23"/>
              </w:rPr>
            </w:rPrChange>
          </w:rPr>
          <w:t>ultimate goal</w:t>
        </w:r>
        <w:proofErr w:type="gramEnd"/>
        <w:r w:rsidRPr="00F973B3">
          <w:rPr>
            <w:rFonts w:ascii="Times New Roman" w:hAnsi="Times New Roman" w:cs="Times New Roman"/>
            <w:sz w:val="23"/>
            <w:szCs w:val="23"/>
            <w:rPrChange w:id="592" w:author="W.L.P.M. Wijetunga" w:date="2021-06-15T15:46:00Z">
              <w:rPr>
                <w:sz w:val="23"/>
                <w:szCs w:val="23"/>
              </w:rPr>
            </w:rPrChange>
          </w:rPr>
          <w:t xml:space="preserve"> is to host this platform as the best solution for the users who find and make booking sports arenas. Maintenance is important for a web site to be a trading platform over time. Hosting, maintenance, and other processes will cost some amount of money. This platform will gain revenue </w:t>
        </w:r>
      </w:ins>
      <w:ins w:id="593" w:author="W.L.P.M. Wijetunga" w:date="2021-06-15T15:48:00Z">
        <w:r w:rsidR="00F973B3">
          <w:rPr>
            <w:rFonts w:ascii="Times New Roman" w:hAnsi="Times New Roman" w:cs="Times New Roman"/>
            <w:sz w:val="23"/>
            <w:szCs w:val="23"/>
          </w:rPr>
          <w:t xml:space="preserve">mainly </w:t>
        </w:r>
      </w:ins>
      <w:ins w:id="594" w:author="Ishani Fonseka" w:date="2021-06-14T10:18:00Z">
        <w:r w:rsidRPr="00F973B3">
          <w:rPr>
            <w:rFonts w:ascii="Times New Roman" w:hAnsi="Times New Roman" w:cs="Times New Roman"/>
            <w:sz w:val="23"/>
            <w:szCs w:val="23"/>
            <w:rPrChange w:id="595" w:author="W.L.P.M. Wijetunga" w:date="2021-06-15T15:46:00Z">
              <w:rPr>
                <w:sz w:val="23"/>
                <w:szCs w:val="23"/>
              </w:rPr>
            </w:rPrChange>
          </w:rPr>
          <w:t xml:space="preserve">by </w:t>
        </w:r>
      </w:ins>
      <w:ins w:id="596" w:author="W.L.P.M. Wijetunga" w:date="2021-06-15T15:48:00Z">
        <w:r w:rsidR="00F973B3">
          <w:rPr>
            <w:rFonts w:ascii="Times New Roman" w:hAnsi="Times New Roman" w:cs="Times New Roman"/>
            <w:sz w:val="23"/>
            <w:szCs w:val="23"/>
          </w:rPr>
          <w:t xml:space="preserve">charging a 5% </w:t>
        </w:r>
      </w:ins>
      <w:ins w:id="597" w:author="W.L.P.M. Wijetunga" w:date="2021-06-15T15:49:00Z">
        <w:r w:rsidR="00F973B3">
          <w:rPr>
            <w:rFonts w:ascii="Times New Roman" w:hAnsi="Times New Roman" w:cs="Times New Roman"/>
            <w:sz w:val="23"/>
            <w:szCs w:val="23"/>
          </w:rPr>
          <w:t xml:space="preserve">royalty fee for every booking happen through our Sportizza Platform and </w:t>
        </w:r>
      </w:ins>
      <w:ins w:id="598" w:author="W.L.P.M. Wijetunga" w:date="2021-06-15T15:50:00Z">
        <w:r w:rsidR="00F973B3">
          <w:rPr>
            <w:rFonts w:ascii="Times New Roman" w:hAnsi="Times New Roman" w:cs="Times New Roman"/>
            <w:sz w:val="23"/>
            <w:szCs w:val="23"/>
          </w:rPr>
          <w:t xml:space="preserve">additionally, Sports </w:t>
        </w:r>
        <w:proofErr w:type="spellStart"/>
        <w:r w:rsidR="00F973B3">
          <w:rPr>
            <w:rFonts w:ascii="Times New Roman" w:hAnsi="Times New Roman" w:cs="Times New Roman"/>
            <w:sz w:val="23"/>
            <w:szCs w:val="23"/>
          </w:rPr>
          <w:t>Arena’s</w:t>
        </w:r>
        <w:proofErr w:type="spellEnd"/>
        <w:r w:rsidR="00F973B3">
          <w:rPr>
            <w:rFonts w:ascii="Times New Roman" w:hAnsi="Times New Roman" w:cs="Times New Roman"/>
            <w:sz w:val="23"/>
            <w:szCs w:val="23"/>
          </w:rPr>
          <w:t xml:space="preserve"> are charged for any advertisements placed on the site </w:t>
        </w:r>
        <w:proofErr w:type="gramStart"/>
        <w:r w:rsidR="00F973B3">
          <w:rPr>
            <w:rFonts w:ascii="Times New Roman" w:hAnsi="Times New Roman" w:cs="Times New Roman"/>
            <w:sz w:val="23"/>
            <w:szCs w:val="23"/>
          </w:rPr>
          <w:t xml:space="preserve">and </w:t>
        </w:r>
        <w:r w:rsidR="00F973B3">
          <w:rPr>
            <w:rFonts w:ascii="Times New Roman" w:hAnsi="Times New Roman" w:cs="Times New Roman"/>
            <w:sz w:val="23"/>
            <w:szCs w:val="23"/>
          </w:rPr>
          <w:lastRenderedPageBreak/>
          <w:t>also</w:t>
        </w:r>
        <w:proofErr w:type="gramEnd"/>
        <w:r w:rsidR="00F973B3">
          <w:rPr>
            <w:rFonts w:ascii="Times New Roman" w:hAnsi="Times New Roman" w:cs="Times New Roman"/>
            <w:sz w:val="23"/>
            <w:szCs w:val="23"/>
          </w:rPr>
          <w:t xml:space="preserve"> for any sophisticated </w:t>
        </w:r>
      </w:ins>
      <w:ins w:id="599" w:author="W.L.P.M. Wijetunga" w:date="2021-06-15T15:51:00Z">
        <w:r w:rsidR="00F973B3">
          <w:rPr>
            <w:rFonts w:ascii="Times New Roman" w:hAnsi="Times New Roman" w:cs="Times New Roman"/>
            <w:sz w:val="23"/>
            <w:szCs w:val="23"/>
          </w:rPr>
          <w:t xml:space="preserve">data analytics reports based on the requirement. This </w:t>
        </w:r>
      </w:ins>
      <w:ins w:id="600" w:author="Ishani Fonseka" w:date="2021-06-14T10:18:00Z">
        <w:del w:id="601" w:author="W.L.P.M. Wijetunga" w:date="2021-06-15T15:51:00Z">
          <w:r w:rsidRPr="00F973B3" w:rsidDel="00F973B3">
            <w:rPr>
              <w:rFonts w:ascii="Times New Roman" w:hAnsi="Times New Roman" w:cs="Times New Roman"/>
              <w:sz w:val="23"/>
              <w:szCs w:val="23"/>
              <w:rPrChange w:id="602" w:author="W.L.P.M. Wijetunga" w:date="2021-06-15T15:46:00Z">
                <w:rPr>
                  <w:sz w:val="23"/>
                  <w:szCs w:val="23"/>
                </w:rPr>
              </w:rPrChange>
            </w:rPr>
            <w:delText xml:space="preserve">providing space for Sports Arena owners and place their advertisements on this platform. This </w:delText>
          </w:r>
        </w:del>
        <w:r w:rsidRPr="00F973B3">
          <w:rPr>
            <w:rFonts w:ascii="Times New Roman" w:hAnsi="Times New Roman" w:cs="Times New Roman"/>
            <w:sz w:val="23"/>
            <w:szCs w:val="23"/>
            <w:rPrChange w:id="603" w:author="W.L.P.M. Wijetunga" w:date="2021-06-15T15:46:00Z">
              <w:rPr>
                <w:sz w:val="23"/>
                <w:szCs w:val="23"/>
              </w:rPr>
            </w:rPrChange>
          </w:rPr>
          <w:t xml:space="preserve">income will </w:t>
        </w:r>
      </w:ins>
      <w:ins w:id="604" w:author="W.L.P.M. Wijetunga" w:date="2021-06-15T15:51:00Z">
        <w:r w:rsidR="00F973B3">
          <w:rPr>
            <w:rFonts w:ascii="Times New Roman" w:hAnsi="Times New Roman" w:cs="Times New Roman"/>
            <w:sz w:val="23"/>
            <w:szCs w:val="23"/>
          </w:rPr>
          <w:t xml:space="preserve">be sufficient to </w:t>
        </w:r>
      </w:ins>
      <w:ins w:id="605" w:author="Ishani Fonseka" w:date="2021-06-14T10:18:00Z">
        <w:r w:rsidRPr="00F973B3">
          <w:rPr>
            <w:rFonts w:ascii="Times New Roman" w:hAnsi="Times New Roman" w:cs="Times New Roman"/>
            <w:sz w:val="23"/>
            <w:szCs w:val="23"/>
            <w:rPrChange w:id="606" w:author="W.L.P.M. Wijetunga" w:date="2021-06-15T15:46:00Z">
              <w:rPr>
                <w:sz w:val="23"/>
                <w:szCs w:val="23"/>
              </w:rPr>
            </w:rPrChange>
          </w:rPr>
          <w:t>cover the costs of maintenance of the platform in the future.</w:t>
        </w:r>
        <w:commentRangeEnd w:id="588"/>
        <w:r w:rsidRPr="00F973B3">
          <w:rPr>
            <w:rStyle w:val="CommentReference"/>
            <w:rFonts w:ascii="Times New Roman" w:hAnsi="Times New Roman" w:cs="Times New Roman"/>
            <w:rPrChange w:id="607" w:author="W.L.P.M. Wijetunga" w:date="2021-06-15T15:46:00Z">
              <w:rPr>
                <w:rStyle w:val="CommentReference"/>
              </w:rPr>
            </w:rPrChange>
          </w:rPr>
          <w:commentReference w:id="588"/>
        </w:r>
      </w:ins>
    </w:p>
    <w:p w14:paraId="13330754" w14:textId="77777777" w:rsidR="00C10A1A" w:rsidRPr="00F973B3" w:rsidRDefault="00C10A1A" w:rsidP="00C10A1A">
      <w:pPr>
        <w:pBdr>
          <w:top w:val="nil"/>
          <w:left w:val="nil"/>
          <w:bottom w:val="nil"/>
          <w:right w:val="nil"/>
          <w:between w:val="nil"/>
        </w:pBdr>
        <w:spacing w:after="120"/>
        <w:rPr>
          <w:ins w:id="608" w:author="Ishani Fonseka" w:date="2021-06-14T10:18:00Z"/>
          <w:rFonts w:ascii="Times New Roman" w:eastAsia="Times New Roman" w:hAnsi="Times New Roman" w:cs="Times New Roman"/>
          <w:color w:val="000000"/>
          <w:sz w:val="24"/>
          <w:szCs w:val="24"/>
        </w:rPr>
      </w:pPr>
    </w:p>
    <w:p w14:paraId="27ACE0D5" w14:textId="77777777" w:rsidR="00C10A1A" w:rsidRPr="00F973B3" w:rsidRDefault="00C10A1A" w:rsidP="00C10A1A">
      <w:pPr>
        <w:pBdr>
          <w:top w:val="nil"/>
          <w:left w:val="nil"/>
          <w:bottom w:val="nil"/>
          <w:right w:val="nil"/>
          <w:between w:val="nil"/>
        </w:pBdr>
        <w:spacing w:after="120"/>
        <w:rPr>
          <w:ins w:id="609" w:author="Ishani Fonseka" w:date="2021-06-14T10:18:00Z"/>
          <w:rFonts w:ascii="Times New Roman" w:eastAsia="Times New Roman" w:hAnsi="Times New Roman" w:cs="Times New Roman"/>
          <w:color w:val="000000"/>
          <w:sz w:val="24"/>
          <w:szCs w:val="24"/>
        </w:rPr>
      </w:pPr>
    </w:p>
    <w:p w14:paraId="2E3A1183" w14:textId="510E70E9" w:rsidR="00C10A1A" w:rsidRDefault="00C10A1A" w:rsidP="00C10A1A">
      <w:pPr>
        <w:pBdr>
          <w:top w:val="nil"/>
          <w:left w:val="nil"/>
          <w:bottom w:val="nil"/>
          <w:right w:val="nil"/>
          <w:between w:val="nil"/>
        </w:pBdr>
        <w:spacing w:after="120"/>
        <w:rPr>
          <w:ins w:id="610" w:author="W.L.P.M. Wijetunga" w:date="2021-06-15T15:51:00Z"/>
          <w:rFonts w:ascii="Times New Roman" w:eastAsia="Times New Roman" w:hAnsi="Times New Roman" w:cs="Times New Roman"/>
          <w:b/>
          <w:color w:val="000000"/>
          <w:sz w:val="24"/>
          <w:szCs w:val="24"/>
        </w:rPr>
      </w:pPr>
      <w:commentRangeStart w:id="611"/>
      <w:ins w:id="612" w:author="Ishani Fonseka" w:date="2021-06-14T10:18:00Z">
        <w:r w:rsidRPr="00F973B3">
          <w:rPr>
            <w:rFonts w:ascii="Times New Roman" w:eastAsia="Times New Roman" w:hAnsi="Times New Roman" w:cs="Times New Roman"/>
            <w:b/>
            <w:color w:val="000000"/>
            <w:sz w:val="24"/>
            <w:szCs w:val="24"/>
          </w:rPr>
          <w:t>Uniqueness of Our Project</w:t>
        </w:r>
        <w:commentRangeEnd w:id="611"/>
        <w:r w:rsidRPr="00F973B3">
          <w:rPr>
            <w:rStyle w:val="CommentReference"/>
            <w:rFonts w:ascii="Times New Roman" w:hAnsi="Times New Roman" w:cs="Times New Roman"/>
            <w:rPrChange w:id="613" w:author="W.L.P.M. Wijetunga" w:date="2021-06-15T15:46:00Z">
              <w:rPr>
                <w:rStyle w:val="CommentReference"/>
              </w:rPr>
            </w:rPrChange>
          </w:rPr>
          <w:commentReference w:id="611"/>
        </w:r>
      </w:ins>
    </w:p>
    <w:p w14:paraId="77F257F3" w14:textId="77777777" w:rsidR="00F973B3" w:rsidRDefault="00F973B3" w:rsidP="00F973B3">
      <w:pPr>
        <w:pBdr>
          <w:top w:val="nil"/>
          <w:left w:val="nil"/>
          <w:bottom w:val="nil"/>
          <w:right w:val="nil"/>
          <w:between w:val="nil"/>
        </w:pBdr>
        <w:spacing w:after="120"/>
        <w:jc w:val="both"/>
        <w:rPr>
          <w:ins w:id="614" w:author="W.L.P.M. Wijetunga" w:date="2021-06-15T15:53:00Z"/>
          <w:rFonts w:ascii="Times New Roman" w:eastAsia="Times New Roman" w:hAnsi="Times New Roman" w:cs="Times New Roman"/>
          <w:color w:val="000000"/>
          <w:sz w:val="24"/>
          <w:szCs w:val="24"/>
        </w:rPr>
      </w:pPr>
      <w:moveToRangeStart w:id="615" w:author="W.L.P.M. Wijetunga" w:date="2021-06-15T15:52:00Z" w:name="move74664772"/>
      <w:moveTo w:id="616" w:author="W.L.P.M. Wijetunga" w:date="2021-06-15T15:52:00Z">
        <w:del w:id="617" w:author="W.L.P.M. Wijetunga" w:date="2021-06-15T15:53:00Z">
          <w:r w:rsidRPr="00257C96" w:rsidDel="00F973B3">
            <w:rPr>
              <w:rFonts w:ascii="Times New Roman" w:eastAsia="Times New Roman" w:hAnsi="Times New Roman" w:cs="Times New Roman"/>
              <w:color w:val="000000"/>
              <w:sz w:val="24"/>
              <w:szCs w:val="24"/>
            </w:rPr>
            <w:delText xml:space="preserve">With the increased concise on health-concerned lifestyle among Sri Lankan population, demand for the sports arenas is on an upward trend. But in the </w:delText>
          </w:r>
        </w:del>
      </w:moveTo>
      <w:ins w:id="618" w:author="W.L.P.M. Wijetunga" w:date="2021-06-15T15:53:00Z">
        <w:r>
          <w:rPr>
            <w:rFonts w:ascii="Times New Roman" w:eastAsia="Times New Roman" w:hAnsi="Times New Roman" w:cs="Times New Roman"/>
            <w:color w:val="000000"/>
            <w:sz w:val="24"/>
            <w:szCs w:val="24"/>
          </w:rPr>
          <w:t xml:space="preserve">In the </w:t>
        </w:r>
      </w:ins>
      <w:moveTo w:id="619" w:author="W.L.P.M. Wijetunga" w:date="2021-06-15T15:52:00Z">
        <w:r w:rsidRPr="00257C96">
          <w:rPr>
            <w:rFonts w:ascii="Times New Roman" w:eastAsia="Times New Roman" w:hAnsi="Times New Roman" w:cs="Times New Roman"/>
            <w:color w:val="000000"/>
            <w:sz w:val="24"/>
            <w:szCs w:val="24"/>
          </w:rPr>
          <w:t xml:space="preserve">current context, there is no such similar platform in Sri Lanka to connect them with the sports arenas to get their bookings done. </w:t>
        </w:r>
      </w:moveTo>
      <w:ins w:id="620" w:author="W.L.P.M. Wijetunga" w:date="2021-06-15T15:53:00Z">
        <w:r w:rsidRPr="00257C96">
          <w:rPr>
            <w:rFonts w:ascii="Times New Roman" w:eastAsia="Times New Roman" w:hAnsi="Times New Roman" w:cs="Times New Roman"/>
            <w:color w:val="000000"/>
            <w:sz w:val="24"/>
            <w:szCs w:val="24"/>
          </w:rPr>
          <w:t xml:space="preserve">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 </w:t>
        </w:r>
      </w:ins>
    </w:p>
    <w:p w14:paraId="79CCD9DB" w14:textId="3FD560E0" w:rsidR="00F973B3" w:rsidRPr="00257C96" w:rsidRDefault="00F973B3" w:rsidP="00F973B3">
      <w:pPr>
        <w:pBdr>
          <w:top w:val="nil"/>
          <w:left w:val="nil"/>
          <w:bottom w:val="nil"/>
          <w:right w:val="nil"/>
          <w:between w:val="nil"/>
        </w:pBdr>
        <w:spacing w:after="120"/>
        <w:jc w:val="both"/>
        <w:rPr>
          <w:moveTo w:id="621" w:author="W.L.P.M. Wijetunga" w:date="2021-06-15T15:52:00Z"/>
          <w:rFonts w:ascii="Times New Roman" w:eastAsia="Times New Roman" w:hAnsi="Times New Roman" w:cs="Times New Roman"/>
          <w:color w:val="000000"/>
          <w:sz w:val="24"/>
          <w:szCs w:val="24"/>
        </w:rPr>
      </w:pPr>
      <w:moveTo w:id="622" w:author="W.L.P.M. Wijetunga" w:date="2021-06-15T15:52:00Z">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proofErr w:type="gramStart"/>
        <w:r w:rsidRPr="00257C96">
          <w:rPr>
            <w:rFonts w:ascii="Times New Roman" w:eastAsia="Times New Roman" w:hAnsi="Times New Roman" w:cs="Times New Roman"/>
            <w:color w:val="000000"/>
            <w:sz w:val="24"/>
            <w:szCs w:val="24"/>
          </w:rPr>
          <w:t xml:space="preserve">day </w:t>
        </w:r>
        <w:r w:rsidRPr="00257C96">
          <w:rPr>
            <w:rFonts w:ascii="Times New Roman" w:eastAsia="Times New Roman" w:hAnsi="Times New Roman" w:cs="Times New Roman"/>
            <w:sz w:val="24"/>
            <w:szCs w:val="24"/>
          </w:rPr>
          <w:t>to day</w:t>
        </w:r>
        <w:proofErr w:type="gramEnd"/>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moveTo>
    </w:p>
    <w:moveToRangeEnd w:id="615"/>
    <w:p w14:paraId="320E8E2F" w14:textId="536C38D3" w:rsidR="00F973B3" w:rsidRPr="00F973B3" w:rsidRDefault="00F973B3" w:rsidP="00C10A1A">
      <w:pPr>
        <w:pBdr>
          <w:top w:val="nil"/>
          <w:left w:val="nil"/>
          <w:bottom w:val="nil"/>
          <w:right w:val="nil"/>
          <w:between w:val="nil"/>
        </w:pBdr>
        <w:spacing w:after="120"/>
        <w:rPr>
          <w:ins w:id="623" w:author="Ishani Fonseka" w:date="2021-06-14T10:18:00Z"/>
          <w:rFonts w:ascii="Times New Roman" w:eastAsia="Times New Roman" w:hAnsi="Times New Roman" w:cs="Times New Roman"/>
          <w:b/>
          <w:color w:val="000000"/>
          <w:sz w:val="24"/>
          <w:szCs w:val="24"/>
        </w:rPr>
      </w:pPr>
    </w:p>
    <w:p w14:paraId="0000007D" w14:textId="77777777" w:rsidR="003A2128" w:rsidRPr="00F973B3" w:rsidRDefault="003A2128">
      <w:pPr>
        <w:pBdr>
          <w:top w:val="nil"/>
          <w:left w:val="nil"/>
          <w:bottom w:val="nil"/>
          <w:right w:val="nil"/>
          <w:between w:val="nil"/>
        </w:pBdr>
        <w:spacing w:after="120"/>
        <w:jc w:val="both"/>
        <w:rPr>
          <w:rFonts w:ascii="Times New Roman" w:eastAsia="Times New Roman" w:hAnsi="Times New Roman" w:cs="Times New Roman"/>
          <w:color w:val="000000"/>
          <w:sz w:val="24"/>
          <w:szCs w:val="24"/>
        </w:rPr>
        <w:pPrChange w:id="624" w:author="Ishani Fonseka" w:date="2021-06-14T10:07:00Z">
          <w:pPr>
            <w:pBdr>
              <w:top w:val="nil"/>
              <w:left w:val="nil"/>
              <w:bottom w:val="nil"/>
              <w:right w:val="nil"/>
              <w:between w:val="nil"/>
            </w:pBdr>
            <w:spacing w:after="120"/>
          </w:pPr>
        </w:pPrChange>
      </w:pPr>
    </w:p>
    <w:bookmarkStart w:id="625" w:name="_heading=h.3znysh7" w:colFirst="0" w:colLast="0"/>
    <w:bookmarkEnd w:id="625"/>
    <w:p w14:paraId="0000007E" w14:textId="2724F8AB" w:rsidR="003A2128" w:rsidRPr="00F973B3" w:rsidRDefault="00517F8E">
      <w:pPr>
        <w:pStyle w:val="Heading1"/>
        <w:numPr>
          <w:ilvl w:val="0"/>
          <w:numId w:val="17"/>
        </w:numPr>
        <w:rPr>
          <w:rFonts w:cs="Times New Roman"/>
          <w:rPrChange w:id="626" w:author="W.L.P.M. Wijetunga" w:date="2021-06-15T15:46:00Z">
            <w:rPr/>
          </w:rPrChange>
        </w:rPr>
      </w:pPr>
      <w:sdt>
        <w:sdtPr>
          <w:rPr>
            <w:rFonts w:cs="Times New Roman"/>
          </w:rPr>
          <w:tag w:val="goog_rdk_1"/>
          <w:id w:val="1283155218"/>
        </w:sdtPr>
        <w:sdtEndPr/>
        <w:sdtContent>
          <w:commentRangeStart w:id="627"/>
        </w:sdtContent>
      </w:sdt>
      <w:commentRangeStart w:id="628"/>
      <w:r w:rsidR="000C0523" w:rsidRPr="00F973B3">
        <w:rPr>
          <w:rFonts w:cs="Times New Roman"/>
          <w:rPrChange w:id="629" w:author="W.L.P.M. Wijetunga" w:date="2021-06-15T15:46:00Z">
            <w:rPr/>
          </w:rPrChange>
        </w:rPr>
        <w:t>Project Goal</w:t>
      </w:r>
      <w:commentRangeEnd w:id="627"/>
      <w:r w:rsidR="000C0523" w:rsidRPr="00F973B3">
        <w:rPr>
          <w:rFonts w:cs="Times New Roman"/>
          <w:rPrChange w:id="630" w:author="W.L.P.M. Wijetunga" w:date="2021-06-15T15:46:00Z">
            <w:rPr/>
          </w:rPrChange>
        </w:rPr>
        <w:commentReference w:id="627"/>
      </w:r>
      <w:ins w:id="631" w:author="W.L.P.M. Wijetunga" w:date="2021-06-15T15:54:00Z">
        <w:r w:rsidR="00F973B3">
          <w:rPr>
            <w:rFonts w:cs="Times New Roman"/>
          </w:rPr>
          <w:t>s</w:t>
        </w:r>
      </w:ins>
      <w:ins w:id="632" w:author="Ishani Fonseka" w:date="2021-06-14T10:19:00Z">
        <w:r w:rsidR="00C10A1A" w:rsidRPr="00F973B3">
          <w:rPr>
            <w:rFonts w:cs="Times New Roman"/>
            <w:rPrChange w:id="633" w:author="W.L.P.M. Wijetunga" w:date="2021-06-15T15:46:00Z">
              <w:rPr/>
            </w:rPrChange>
          </w:rPr>
          <w:t xml:space="preserve"> &amp; Objectives</w:t>
        </w:r>
      </w:ins>
    </w:p>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commentRangeEnd w:id="628"/>
      <w:r w:rsidR="00235C4B" w:rsidRPr="00F973B3">
        <w:rPr>
          <w:rStyle w:val="CommentReference"/>
          <w:rFonts w:ascii="Times New Roman" w:hAnsi="Times New Roman" w:cs="Times New Roman"/>
          <w:rPrChange w:id="634" w:author="W.L.P.M. Wijetunga" w:date="2021-06-15T15:46:00Z">
            <w:rPr>
              <w:rStyle w:val="CommentReference"/>
            </w:rPr>
          </w:rPrChange>
        </w:rPr>
        <w:commentReference w:id="628"/>
      </w:r>
    </w:p>
    <w:p w14:paraId="19A9BE45" w14:textId="2F547001" w:rsidR="00235C4B" w:rsidRPr="00F973B3" w:rsidDel="00C10A1A" w:rsidRDefault="00235C4B">
      <w:pPr>
        <w:pBdr>
          <w:top w:val="nil"/>
          <w:left w:val="nil"/>
          <w:bottom w:val="nil"/>
          <w:right w:val="nil"/>
          <w:between w:val="nil"/>
        </w:pBdr>
        <w:spacing w:after="120"/>
        <w:rPr>
          <w:del w:id="635" w:author="Ishani Fonseka" w:date="2021-06-14T10:18:00Z"/>
          <w:rFonts w:ascii="Times New Roman" w:eastAsia="Times New Roman" w:hAnsi="Times New Roman" w:cs="Times New Roman"/>
          <w:b/>
          <w:color w:val="000000"/>
          <w:sz w:val="24"/>
          <w:szCs w:val="24"/>
          <w:rPrChange w:id="636" w:author="W.L.P.M. Wijetunga" w:date="2021-06-15T15:46:00Z">
            <w:rPr>
              <w:del w:id="637" w:author="Ishani Fonseka" w:date="2021-06-14T10:18:00Z"/>
              <w:rFonts w:ascii="Times New Roman" w:eastAsia="Times New Roman" w:hAnsi="Times New Roman" w:cs="Times New Roman"/>
              <w:color w:val="000000"/>
              <w:sz w:val="24"/>
              <w:szCs w:val="24"/>
            </w:rPr>
          </w:rPrChange>
        </w:rPr>
      </w:pPr>
    </w:p>
    <w:p w14:paraId="00000083" w14:textId="04C8DD20" w:rsidR="003A2128" w:rsidRPr="00F973B3" w:rsidDel="00C10A1A" w:rsidRDefault="003A2128">
      <w:pPr>
        <w:pBdr>
          <w:top w:val="nil"/>
          <w:left w:val="nil"/>
          <w:bottom w:val="nil"/>
          <w:right w:val="nil"/>
          <w:between w:val="nil"/>
        </w:pBdr>
        <w:spacing w:after="120"/>
        <w:jc w:val="both"/>
        <w:rPr>
          <w:del w:id="638" w:author="Ishani Fonseka" w:date="2021-06-14T10:18:00Z"/>
          <w:rFonts w:ascii="Times New Roman" w:eastAsia="Times New Roman" w:hAnsi="Times New Roman" w:cs="Times New Roman"/>
          <w:color w:val="000000"/>
          <w:sz w:val="24"/>
          <w:szCs w:val="24"/>
        </w:rPr>
        <w:pPrChange w:id="639" w:author="Ishani Fonseka" w:date="2021-06-14T10:14:00Z">
          <w:pPr>
            <w:pBdr>
              <w:top w:val="nil"/>
              <w:left w:val="nil"/>
              <w:bottom w:val="nil"/>
              <w:right w:val="nil"/>
              <w:between w:val="nil"/>
            </w:pBdr>
            <w:spacing w:after="120"/>
          </w:pPr>
        </w:pPrChange>
      </w:pPr>
    </w:p>
    <w:p w14:paraId="00000084" w14:textId="28D7BC0A" w:rsidR="003A2128" w:rsidRPr="00F973B3" w:rsidDel="00C10A1A" w:rsidRDefault="003A2128">
      <w:pPr>
        <w:pBdr>
          <w:top w:val="nil"/>
          <w:left w:val="nil"/>
          <w:bottom w:val="nil"/>
          <w:right w:val="nil"/>
          <w:between w:val="nil"/>
        </w:pBdr>
        <w:spacing w:after="120"/>
        <w:rPr>
          <w:del w:id="640" w:author="Ishani Fonseka" w:date="2021-06-14T10:18:00Z"/>
          <w:rFonts w:ascii="Times New Roman" w:eastAsia="Times New Roman" w:hAnsi="Times New Roman" w:cs="Times New Roman"/>
          <w:color w:val="000000"/>
          <w:sz w:val="24"/>
          <w:szCs w:val="24"/>
        </w:rPr>
      </w:pPr>
    </w:p>
    <w:p w14:paraId="00000085" w14:textId="775593F0" w:rsidR="003A2128" w:rsidRPr="00F973B3" w:rsidDel="00C10A1A" w:rsidRDefault="003A2128">
      <w:pPr>
        <w:pBdr>
          <w:top w:val="nil"/>
          <w:left w:val="nil"/>
          <w:bottom w:val="nil"/>
          <w:right w:val="nil"/>
          <w:between w:val="nil"/>
        </w:pBdr>
        <w:spacing w:after="120"/>
        <w:rPr>
          <w:del w:id="641" w:author="Ishani Fonseka" w:date="2021-06-14T10:18:00Z"/>
          <w:rFonts w:ascii="Times New Roman" w:eastAsia="Times New Roman" w:hAnsi="Times New Roman" w:cs="Times New Roman"/>
          <w:color w:val="000000"/>
          <w:sz w:val="24"/>
          <w:szCs w:val="24"/>
        </w:rPr>
      </w:pPr>
    </w:p>
    <w:p w14:paraId="00000086" w14:textId="1F19AF85" w:rsidR="003A2128" w:rsidRPr="00F973B3" w:rsidDel="00C10A1A" w:rsidRDefault="003A2128">
      <w:pPr>
        <w:pBdr>
          <w:top w:val="nil"/>
          <w:left w:val="nil"/>
          <w:bottom w:val="nil"/>
          <w:right w:val="nil"/>
          <w:between w:val="nil"/>
        </w:pBdr>
        <w:spacing w:after="120"/>
        <w:rPr>
          <w:del w:id="642" w:author="Ishani Fonseka" w:date="2021-06-14T10:18:00Z"/>
          <w:rFonts w:ascii="Times New Roman" w:eastAsia="Times New Roman" w:hAnsi="Times New Roman" w:cs="Times New Roman"/>
          <w:b/>
          <w:color w:val="000000"/>
          <w:sz w:val="24"/>
          <w:szCs w:val="24"/>
          <w:rPrChange w:id="643" w:author="W.L.P.M. Wijetunga" w:date="2021-06-15T15:46:00Z">
            <w:rPr>
              <w:del w:id="644" w:author="Ishani Fonseka" w:date="2021-06-14T10:18:00Z"/>
              <w:rFonts w:ascii="Times New Roman" w:eastAsia="Times New Roman" w:hAnsi="Times New Roman" w:cs="Times New Roman"/>
              <w:color w:val="000000"/>
              <w:sz w:val="24"/>
              <w:szCs w:val="24"/>
            </w:rPr>
          </w:rPrChange>
        </w:rPr>
      </w:pPr>
    </w:p>
    <w:p w14:paraId="000000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8" w14:textId="77777777" w:rsidR="003A2128" w:rsidRPr="00F973B3" w:rsidDel="00F973B3" w:rsidRDefault="003A2128">
      <w:pPr>
        <w:pBdr>
          <w:top w:val="nil"/>
          <w:left w:val="nil"/>
          <w:bottom w:val="nil"/>
          <w:right w:val="nil"/>
          <w:between w:val="nil"/>
        </w:pBdr>
        <w:spacing w:after="120"/>
        <w:rPr>
          <w:del w:id="645" w:author="W.L.P.M. Wijetunga" w:date="2021-06-15T16:00:00Z"/>
          <w:rFonts w:ascii="Times New Roman" w:eastAsia="Times New Roman" w:hAnsi="Times New Roman" w:cs="Times New Roman"/>
          <w:color w:val="000000"/>
          <w:sz w:val="24"/>
          <w:szCs w:val="24"/>
        </w:rPr>
      </w:pPr>
    </w:p>
    <w:p w14:paraId="0000008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6C34040" w14:textId="77777777" w:rsidR="00F973B3" w:rsidRPr="00257C96" w:rsidRDefault="00F973B3" w:rsidP="00F973B3">
      <w:pPr>
        <w:pBdr>
          <w:top w:val="nil"/>
          <w:left w:val="nil"/>
          <w:bottom w:val="nil"/>
          <w:right w:val="nil"/>
          <w:between w:val="nil"/>
        </w:pBdr>
        <w:spacing w:after="120"/>
        <w:rPr>
          <w:moveTo w:id="646" w:author="W.L.P.M. Wijetunga" w:date="2021-06-15T16:00:00Z"/>
          <w:rFonts w:ascii="Times New Roman" w:eastAsia="Times New Roman" w:hAnsi="Times New Roman" w:cs="Times New Roman"/>
          <w:color w:val="000000"/>
          <w:sz w:val="24"/>
          <w:szCs w:val="24"/>
        </w:rPr>
      </w:pPr>
      <w:moveToRangeStart w:id="647" w:author="W.L.P.M. Wijetunga" w:date="2021-06-15T16:00:00Z" w:name="move74665262"/>
    </w:p>
    <w:p w14:paraId="6B84C4F1" w14:textId="77777777" w:rsidR="00F973B3" w:rsidRPr="00257C96" w:rsidRDefault="00F973B3" w:rsidP="00F973B3">
      <w:pPr>
        <w:pBdr>
          <w:top w:val="nil"/>
          <w:left w:val="nil"/>
          <w:bottom w:val="nil"/>
          <w:right w:val="nil"/>
          <w:between w:val="nil"/>
        </w:pBdr>
        <w:spacing w:after="120"/>
        <w:rPr>
          <w:moveTo w:id="648" w:author="W.L.P.M. Wijetunga" w:date="2021-06-15T16:00:00Z"/>
          <w:rFonts w:ascii="Times New Roman" w:eastAsia="Times New Roman" w:hAnsi="Times New Roman" w:cs="Times New Roman"/>
          <w:color w:val="000000"/>
          <w:sz w:val="24"/>
          <w:szCs w:val="24"/>
        </w:rPr>
      </w:pPr>
      <w:moveTo w:id="649" w:author="W.L.P.M. Wijetunga" w:date="2021-06-15T16:00:00Z">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 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moveTo>
    </w:p>
    <w:p w14:paraId="5F844EC1" w14:textId="77777777" w:rsidR="00F973B3" w:rsidRPr="00257C96" w:rsidRDefault="00F973B3" w:rsidP="00F973B3">
      <w:pPr>
        <w:pBdr>
          <w:top w:val="nil"/>
          <w:left w:val="nil"/>
          <w:bottom w:val="nil"/>
          <w:right w:val="nil"/>
          <w:between w:val="nil"/>
        </w:pBdr>
        <w:spacing w:after="120"/>
        <w:rPr>
          <w:moveTo w:id="650" w:author="W.L.P.M. Wijetunga" w:date="2021-06-15T16:00:00Z"/>
          <w:rFonts w:ascii="Times New Roman" w:eastAsia="Times New Roman" w:hAnsi="Times New Roman" w:cs="Times New Roman"/>
          <w:color w:val="000000"/>
          <w:sz w:val="24"/>
          <w:szCs w:val="24"/>
        </w:rPr>
      </w:pPr>
    </w:p>
    <w:p w14:paraId="71CE3008" w14:textId="77777777" w:rsidR="00F973B3" w:rsidRPr="00257C96" w:rsidRDefault="00F973B3" w:rsidP="00F973B3">
      <w:pPr>
        <w:pBdr>
          <w:top w:val="nil"/>
          <w:left w:val="nil"/>
          <w:bottom w:val="nil"/>
          <w:right w:val="nil"/>
          <w:between w:val="nil"/>
        </w:pBdr>
        <w:spacing w:after="120"/>
        <w:rPr>
          <w:moveTo w:id="651" w:author="W.L.P.M. Wijetunga" w:date="2021-06-15T16:00:00Z"/>
          <w:rFonts w:ascii="Times New Roman" w:eastAsia="Times New Roman" w:hAnsi="Times New Roman" w:cs="Times New Roman"/>
          <w:color w:val="000000"/>
          <w:sz w:val="24"/>
          <w:szCs w:val="24"/>
        </w:rPr>
      </w:pPr>
      <w:moveTo w:id="652" w:author="W.L.P.M. Wijetunga" w:date="2021-06-15T16:00:00Z">
        <w:r w:rsidRPr="00257C96">
          <w:rPr>
            <w:rFonts w:ascii="Times New Roman" w:eastAsia="Times New Roman" w:hAnsi="Times New Roman" w:cs="Times New Roman"/>
            <w:color w:val="000000"/>
            <w:sz w:val="24"/>
            <w:szCs w:val="24"/>
          </w:rPr>
          <w:t>Additionally, we aim to achieve the following objectives in our journey:</w:t>
        </w:r>
      </w:moveTo>
    </w:p>
    <w:p w14:paraId="0E158EA8" w14:textId="77777777" w:rsidR="00F973B3" w:rsidRPr="00257C96" w:rsidRDefault="00F973B3" w:rsidP="00F973B3">
      <w:pPr>
        <w:numPr>
          <w:ilvl w:val="0"/>
          <w:numId w:val="9"/>
        </w:numPr>
        <w:pBdr>
          <w:top w:val="nil"/>
          <w:left w:val="nil"/>
          <w:bottom w:val="nil"/>
          <w:right w:val="nil"/>
          <w:between w:val="nil"/>
        </w:pBdr>
        <w:spacing w:after="120"/>
        <w:rPr>
          <w:moveTo w:id="653" w:author="W.L.P.M. Wijetunga" w:date="2021-06-15T16:00:00Z"/>
          <w:rFonts w:ascii="Times New Roman" w:hAnsi="Times New Roman" w:cs="Times New Roman"/>
        </w:rPr>
      </w:pPr>
      <w:moveTo w:id="654" w:author="W.L.P.M. Wijetunga" w:date="2021-06-15T16:00:00Z">
        <w:r w:rsidRPr="00257C96">
          <w:rPr>
            <w:rFonts w:ascii="Times New Roman" w:eastAsia="Times New Roman" w:hAnsi="Times New Roman" w:cs="Times New Roman"/>
            <w:color w:val="000000"/>
            <w:sz w:val="24"/>
            <w:szCs w:val="24"/>
          </w:rPr>
          <w:t>Simple User Interface for the users.</w:t>
        </w:r>
      </w:moveTo>
    </w:p>
    <w:p w14:paraId="6C0E7E4C" w14:textId="77777777" w:rsidR="00F973B3" w:rsidRPr="00257C96" w:rsidRDefault="00F973B3" w:rsidP="00F973B3">
      <w:pPr>
        <w:numPr>
          <w:ilvl w:val="0"/>
          <w:numId w:val="9"/>
        </w:numPr>
        <w:pBdr>
          <w:top w:val="nil"/>
          <w:left w:val="nil"/>
          <w:bottom w:val="nil"/>
          <w:right w:val="nil"/>
          <w:between w:val="nil"/>
        </w:pBdr>
        <w:spacing w:after="120"/>
        <w:rPr>
          <w:moveTo w:id="655" w:author="W.L.P.M. Wijetunga" w:date="2021-06-15T16:00:00Z"/>
          <w:rFonts w:ascii="Times New Roman" w:hAnsi="Times New Roman" w:cs="Times New Roman"/>
        </w:rPr>
      </w:pPr>
      <w:moveTo w:id="656" w:author="W.L.P.M. Wijetunga" w:date="2021-06-15T16:00:00Z">
        <w:r w:rsidRPr="00F973B3">
          <w:rPr>
            <w:rFonts w:ascii="Times New Roman" w:eastAsia="Times New Roman" w:hAnsi="Times New Roman" w:cs="Times New Roman"/>
            <w:color w:val="000000"/>
            <w:sz w:val="24"/>
            <w:szCs w:val="24"/>
          </w:rPr>
          <w:t>Make the sports arena booking procedure more convenient for the customers.</w:t>
        </w:r>
      </w:moveTo>
    </w:p>
    <w:p w14:paraId="03101D74" w14:textId="77777777" w:rsidR="00F973B3" w:rsidRPr="00257C96" w:rsidRDefault="00F973B3" w:rsidP="00F973B3">
      <w:pPr>
        <w:numPr>
          <w:ilvl w:val="0"/>
          <w:numId w:val="9"/>
        </w:numPr>
        <w:pBdr>
          <w:top w:val="nil"/>
          <w:left w:val="nil"/>
          <w:bottom w:val="nil"/>
          <w:right w:val="nil"/>
          <w:between w:val="nil"/>
        </w:pBdr>
        <w:spacing w:after="120"/>
        <w:rPr>
          <w:moveTo w:id="657" w:author="W.L.P.M. Wijetunga" w:date="2021-06-15T16:00:00Z"/>
          <w:rFonts w:ascii="Times New Roman" w:hAnsi="Times New Roman" w:cs="Times New Roman"/>
        </w:rPr>
      </w:pPr>
      <w:moveTo w:id="658" w:author="W.L.P.M. Wijetunga" w:date="2021-06-15T16:00:00Z">
        <w:r w:rsidRPr="00F973B3">
          <w:rPr>
            <w:rFonts w:ascii="Times New Roman" w:eastAsia="Times New Roman" w:hAnsi="Times New Roman" w:cs="Times New Roman"/>
            <w:color w:val="000000"/>
            <w:sz w:val="24"/>
            <w:szCs w:val="24"/>
          </w:rPr>
          <w:lastRenderedPageBreak/>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moveTo>
    </w:p>
    <w:p w14:paraId="1C4697BA" w14:textId="77777777" w:rsidR="00F973B3" w:rsidRPr="00257C96" w:rsidRDefault="00F973B3" w:rsidP="00F973B3">
      <w:pPr>
        <w:numPr>
          <w:ilvl w:val="0"/>
          <w:numId w:val="9"/>
        </w:numPr>
        <w:pBdr>
          <w:top w:val="nil"/>
          <w:left w:val="nil"/>
          <w:bottom w:val="nil"/>
          <w:right w:val="nil"/>
          <w:between w:val="nil"/>
        </w:pBdr>
        <w:spacing w:after="120"/>
        <w:rPr>
          <w:moveTo w:id="659" w:author="W.L.P.M. Wijetunga" w:date="2021-06-15T16:00:00Z"/>
          <w:rFonts w:ascii="Times New Roman" w:hAnsi="Times New Roman" w:cs="Times New Roman"/>
        </w:rPr>
      </w:pPr>
      <w:moveTo w:id="660" w:author="W.L.P.M. Wijetunga" w:date="2021-06-15T16:00:00Z">
        <w:r w:rsidRPr="00F973B3">
          <w:rPr>
            <w:rFonts w:ascii="Times New Roman" w:eastAsia="Times New Roman" w:hAnsi="Times New Roman" w:cs="Times New Roman"/>
            <w:color w:val="000000"/>
            <w:sz w:val="24"/>
            <w:szCs w:val="24"/>
          </w:rPr>
          <w:t>Providing analytics to the sports arenas to take managerial decisions.</w:t>
        </w:r>
        <w:commentRangeStart w:id="661"/>
        <w:commentRangeEnd w:id="661"/>
        <w:r w:rsidRPr="00257C96">
          <w:rPr>
            <w:rStyle w:val="CommentReference"/>
            <w:rFonts w:ascii="Times New Roman" w:hAnsi="Times New Roman" w:cs="Times New Roman"/>
          </w:rPr>
          <w:commentReference w:id="661"/>
        </w:r>
      </w:moveTo>
    </w:p>
    <w:moveToRangeEnd w:id="647"/>
    <w:p w14:paraId="0000008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62" w:name="_heading=h.2et92p0" w:colFirst="0" w:colLast="0"/>
      <w:bookmarkEnd w:id="662"/>
    </w:p>
    <w:bookmarkStart w:id="663" w:name="_heading=h.tyjcwt" w:colFirst="0" w:colLast="0"/>
    <w:bookmarkEnd w:id="663"/>
    <w:p w14:paraId="00000098" w14:textId="77777777" w:rsidR="003A2128" w:rsidRPr="00F973B3" w:rsidRDefault="00517F8E">
      <w:pPr>
        <w:pStyle w:val="Heading1"/>
        <w:numPr>
          <w:ilvl w:val="0"/>
          <w:numId w:val="17"/>
        </w:numPr>
        <w:rPr>
          <w:rFonts w:cs="Times New Roman"/>
          <w:rPrChange w:id="664" w:author="W.L.P.M. Wijetunga" w:date="2021-06-15T15:46:00Z">
            <w:rPr/>
          </w:rPrChange>
        </w:rPr>
      </w:pPr>
      <w:sdt>
        <w:sdtPr>
          <w:rPr>
            <w:rFonts w:cs="Times New Roman"/>
          </w:rPr>
          <w:tag w:val="goog_rdk_2"/>
          <w:id w:val="1272894706"/>
        </w:sdtPr>
        <w:sdtEndPr/>
        <w:sdtContent>
          <w:commentRangeStart w:id="665"/>
        </w:sdtContent>
      </w:sdt>
      <w:r w:rsidR="000C0523" w:rsidRPr="00F973B3">
        <w:rPr>
          <w:rFonts w:cs="Times New Roman"/>
          <w:rPrChange w:id="666" w:author="W.L.P.M. Wijetunga" w:date="2021-06-15T15:46:00Z">
            <w:rPr/>
          </w:rPrChange>
        </w:rPr>
        <w:t>Scope of the project</w:t>
      </w:r>
      <w:commentRangeEnd w:id="665"/>
      <w:r w:rsidR="000C0523" w:rsidRPr="00F973B3">
        <w:rPr>
          <w:rFonts w:cs="Times New Roman"/>
          <w:rPrChange w:id="667" w:author="W.L.P.M. Wijetunga" w:date="2021-06-15T15:46:00Z">
            <w:rPr/>
          </w:rPrChange>
        </w:rPr>
        <w:commentReference w:id="665"/>
      </w:r>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77777777" w:rsidR="003A2128" w:rsidRPr="00F973B3" w:rsidRDefault="000C0523">
      <w:pPr>
        <w:pStyle w:val="Heading2"/>
        <w:rPr>
          <w:rFonts w:cs="Times New Roman"/>
          <w:rPrChange w:id="668" w:author="W.L.P.M. Wijetunga" w:date="2021-06-15T15:46:00Z">
            <w:rPr/>
          </w:rPrChange>
        </w:rPr>
      </w:pPr>
      <w:bookmarkStart w:id="669" w:name="_heading=h.3dy6vkm" w:colFirst="0" w:colLast="0"/>
      <w:bookmarkEnd w:id="669"/>
      <w:r w:rsidRPr="00F973B3">
        <w:rPr>
          <w:rFonts w:cs="Times New Roman"/>
          <w:rPrChange w:id="670" w:author="W.L.P.M. Wijetunga" w:date="2021-06-15T15:46:00Z">
            <w:rPr/>
          </w:rPrChange>
        </w:rPr>
        <w:t>3.1 Main users</w:t>
      </w:r>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1" w:author="W.L.P.M. Wijetunga" w:date="2021-06-15T15:46:00Z">
            <w:rPr/>
          </w:rPrChange>
        </w:rPr>
      </w:pPr>
      <w:r w:rsidRPr="00F973B3">
        <w:rPr>
          <w:rFonts w:ascii="Times New Roman" w:eastAsia="Times New Roman" w:hAnsi="Times New Roman" w:cs="Times New Roman"/>
          <w:color w:val="000000"/>
          <w:sz w:val="24"/>
          <w:szCs w:val="24"/>
        </w:rPr>
        <w:t>Admin</w:t>
      </w:r>
    </w:p>
    <w:p w14:paraId="0000009E"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2" w:author="W.L.P.M. Wijetunga" w:date="2021-06-15T15:46:00Z">
            <w:rPr/>
          </w:rPrChange>
        </w:rPr>
      </w:pPr>
      <w:r w:rsidRPr="00F973B3">
        <w:rPr>
          <w:rFonts w:ascii="Times New Roman" w:eastAsia="Times New Roman" w:hAnsi="Times New Roman" w:cs="Times New Roman"/>
          <w:color w:val="000000"/>
          <w:sz w:val="24"/>
          <w:szCs w:val="24"/>
        </w:rPr>
        <w:t>Visitor</w:t>
      </w:r>
    </w:p>
    <w:p w14:paraId="0000009F"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3" w:author="W.L.P.M. Wijetunga" w:date="2021-06-15T15:46:00Z">
            <w:rPr/>
          </w:rPrChange>
        </w:rPr>
      </w:pPr>
      <w:r w:rsidRPr="00F973B3">
        <w:rPr>
          <w:rFonts w:ascii="Times New Roman" w:eastAsia="Times New Roman" w:hAnsi="Times New Roman" w:cs="Times New Roman"/>
          <w:color w:val="000000"/>
          <w:sz w:val="24"/>
          <w:szCs w:val="24"/>
        </w:rPr>
        <w:t>Customer</w:t>
      </w:r>
    </w:p>
    <w:p w14:paraId="000000A0"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4" w:author="W.L.P.M. Wijetunga" w:date="2021-06-15T15:46:00Z">
            <w:rPr/>
          </w:rPrChange>
        </w:rPr>
      </w:pPr>
      <w:r w:rsidRPr="00F973B3">
        <w:rPr>
          <w:rFonts w:ascii="Times New Roman" w:eastAsia="Times New Roman" w:hAnsi="Times New Roman" w:cs="Times New Roman"/>
          <w:color w:val="000000"/>
          <w:sz w:val="24"/>
          <w:szCs w:val="24"/>
        </w:rPr>
        <w:t>Manager</w:t>
      </w:r>
    </w:p>
    <w:p w14:paraId="000000A1"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5" w:author="W.L.P.M. Wijetunga" w:date="2021-06-15T15:46:00Z">
            <w:rPr/>
          </w:rPrChange>
        </w:rPr>
      </w:pPr>
      <w:r w:rsidRPr="00F973B3">
        <w:rPr>
          <w:rFonts w:ascii="Times New Roman" w:eastAsia="Times New Roman" w:hAnsi="Times New Roman" w:cs="Times New Roman"/>
          <w:color w:val="000000"/>
          <w:sz w:val="24"/>
          <w:szCs w:val="24"/>
        </w:rPr>
        <w:t>Administration Staff</w:t>
      </w:r>
    </w:p>
    <w:p w14:paraId="000000A2" w14:textId="77777777" w:rsidR="003A2128" w:rsidRPr="00F973B3" w:rsidRDefault="000C0523">
      <w:pPr>
        <w:numPr>
          <w:ilvl w:val="0"/>
          <w:numId w:val="18"/>
        </w:numPr>
        <w:pBdr>
          <w:top w:val="nil"/>
          <w:left w:val="nil"/>
          <w:bottom w:val="nil"/>
          <w:right w:val="nil"/>
          <w:between w:val="nil"/>
        </w:pBdr>
        <w:spacing w:after="120"/>
        <w:rPr>
          <w:rFonts w:ascii="Times New Roman" w:hAnsi="Times New Roman" w:cs="Times New Roman"/>
          <w:rPrChange w:id="676" w:author="W.L.P.M. Wijetunga" w:date="2021-06-15T15:46:00Z">
            <w:rPr/>
          </w:rPrChange>
        </w:rPr>
      </w:pPr>
      <w:r w:rsidRPr="00F973B3">
        <w:rPr>
          <w:rFonts w:ascii="Times New Roman" w:eastAsia="Times New Roman" w:hAnsi="Times New Roman" w:cs="Times New Roman"/>
          <w:color w:val="000000"/>
          <w:sz w:val="24"/>
          <w:szCs w:val="24"/>
        </w:rPr>
        <w:t>Booking Handling Staff</w:t>
      </w:r>
    </w:p>
    <w:p w14:paraId="000000A3" w14:textId="77777777" w:rsidR="003A2128" w:rsidRPr="00F973B3" w:rsidRDefault="003A2128">
      <w:pPr>
        <w:pStyle w:val="Heading2"/>
        <w:rPr>
          <w:rFonts w:cs="Times New Roman"/>
          <w:rPrChange w:id="677" w:author="W.L.P.M. Wijetunga" w:date="2021-06-15T15:46:00Z">
            <w:rPr/>
          </w:rPrChange>
        </w:rPr>
      </w:pPr>
    </w:p>
    <w:p w14:paraId="000000A4" w14:textId="77777777" w:rsidR="003A2128" w:rsidRPr="00F973B3" w:rsidRDefault="000C0523">
      <w:pPr>
        <w:pStyle w:val="Heading2"/>
        <w:rPr>
          <w:rFonts w:cs="Times New Roman"/>
          <w:rPrChange w:id="678" w:author="W.L.P.M. Wijetunga" w:date="2021-06-15T15:46:00Z">
            <w:rPr/>
          </w:rPrChange>
        </w:rPr>
      </w:pPr>
      <w:bookmarkStart w:id="679" w:name="_heading=h.1t3h5sf" w:colFirst="0" w:colLast="0"/>
      <w:bookmarkEnd w:id="679"/>
      <w:r w:rsidRPr="00F973B3">
        <w:rPr>
          <w:rFonts w:cs="Times New Roman"/>
          <w:rPrChange w:id="680" w:author="W.L.P.M. Wijetunga" w:date="2021-06-15T15:46:00Z">
            <w:rPr/>
          </w:rPrChange>
        </w:rPr>
        <w:t>3.2</w:t>
      </w:r>
      <w:r w:rsidRPr="00F973B3">
        <w:rPr>
          <w:rFonts w:cs="Times New Roman"/>
          <w:rPrChange w:id="681" w:author="W.L.P.M. Wijetunga" w:date="2021-06-15T15:46:00Z">
            <w:rPr/>
          </w:rPrChange>
        </w:rPr>
        <w:tab/>
        <w:t>In Scope - Main functionalities</w:t>
      </w:r>
    </w:p>
    <w:p w14:paraId="000000A5" w14:textId="77777777" w:rsidR="003A2128" w:rsidRPr="00F973B3" w:rsidRDefault="003A2128">
      <w:pPr>
        <w:rPr>
          <w:rFonts w:ascii="Times New Roman" w:hAnsi="Times New Roman" w:cs="Times New Roman"/>
          <w:rPrChange w:id="682" w:author="W.L.P.M. Wijetunga" w:date="2021-06-15T15:46:00Z">
            <w:rPr/>
          </w:rPrChange>
        </w:rPr>
      </w:pPr>
    </w:p>
    <w:p w14:paraId="000000A6" w14:textId="77777777" w:rsidR="003A2128" w:rsidRPr="00F973B3" w:rsidRDefault="003A2128">
      <w:pPr>
        <w:rPr>
          <w:rFonts w:ascii="Times New Roman" w:hAnsi="Times New Roman" w:cs="Times New Roman"/>
          <w:rPrChange w:id="683" w:author="W.L.P.M. Wijetunga" w:date="2021-06-15T15:46:00Z">
            <w:rPr/>
          </w:rPrChange>
        </w:rPr>
      </w:pPr>
    </w:p>
    <w:p w14:paraId="000000A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4" w:author="W.L.P.M. Wijetunga" w:date="2021-06-15T15:46:00Z">
            <w:rPr/>
          </w:rPrChange>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5" w:author="W.L.P.M. Wijetunga" w:date="2021-06-15T15:46:00Z">
            <w:rPr/>
          </w:rPrChange>
        </w:rPr>
      </w:pPr>
      <w:r w:rsidRPr="00F973B3">
        <w:rPr>
          <w:rFonts w:ascii="Times New Roman" w:eastAsia="Times New Roman" w:hAnsi="Times New Roman" w:cs="Times New Roman"/>
          <w:color w:val="000000"/>
          <w:sz w:val="24"/>
          <w:szCs w:val="24"/>
        </w:rPr>
        <w:t>Search for sports arenas.</w:t>
      </w:r>
    </w:p>
    <w:p w14:paraId="000000AB"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6" w:author="W.L.P.M. Wijetunga" w:date="2021-06-15T15:46:00Z">
            <w:rPr/>
          </w:rPrChange>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7" w:author="W.L.P.M. Wijetunga" w:date="2021-06-15T15:46:00Z">
            <w:rPr/>
          </w:rPrChange>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8" w:author="W.L.P.M. Wijetunga" w:date="2021-06-15T15:46:00Z">
            <w:rPr/>
          </w:rPrChange>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89" w:author="W.L.P.M. Wijetunga" w:date="2021-06-15T15:46:00Z">
            <w:rPr/>
          </w:rPrChange>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90" w:author="W.L.P.M. Wijetunga" w:date="2021-06-15T15:46:00Z">
            <w:rPr/>
          </w:rPrChange>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F973B3" w:rsidRDefault="000C0523">
      <w:pPr>
        <w:numPr>
          <w:ilvl w:val="0"/>
          <w:numId w:val="1"/>
        </w:numPr>
        <w:pBdr>
          <w:top w:val="nil"/>
          <w:left w:val="nil"/>
          <w:bottom w:val="nil"/>
          <w:right w:val="nil"/>
          <w:between w:val="nil"/>
        </w:pBdr>
        <w:spacing w:after="120"/>
        <w:rPr>
          <w:rFonts w:ascii="Times New Roman" w:hAnsi="Times New Roman" w:cs="Times New Roman"/>
          <w:rPrChange w:id="691" w:author="W.L.P.M. Wijetunga" w:date="2021-06-15T15:46:00Z">
            <w:rPr/>
          </w:rPrChange>
        </w:rPr>
      </w:pPr>
      <w:r w:rsidRPr="00F973B3">
        <w:rPr>
          <w:rFonts w:ascii="Times New Roman" w:eastAsia="Times New Roman" w:hAnsi="Times New Roman" w:cs="Times New Roman"/>
          <w:color w:val="000000"/>
          <w:sz w:val="24"/>
          <w:szCs w:val="24"/>
        </w:rPr>
        <w:t>Payment processing for sports arenas.</w:t>
      </w:r>
    </w:p>
    <w:p w14:paraId="000000B1"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4" w14:textId="77777777" w:rsidR="003A2128" w:rsidRPr="00F973B3" w:rsidRDefault="000C0523">
      <w:pPr>
        <w:pStyle w:val="Heading2"/>
        <w:rPr>
          <w:rFonts w:cs="Times New Roman"/>
          <w:rPrChange w:id="692" w:author="W.L.P.M. Wijetunga" w:date="2021-06-15T15:46:00Z">
            <w:rPr/>
          </w:rPrChange>
        </w:rPr>
      </w:pPr>
      <w:bookmarkStart w:id="693" w:name="_heading=h.4d34og8" w:colFirst="0" w:colLast="0"/>
      <w:bookmarkEnd w:id="693"/>
      <w:r w:rsidRPr="00F973B3">
        <w:rPr>
          <w:rFonts w:cs="Times New Roman"/>
          <w:rPrChange w:id="694" w:author="W.L.P.M. Wijetunga" w:date="2021-06-15T15:46:00Z">
            <w:rPr/>
          </w:rPrChange>
        </w:rPr>
        <w:t>3.3 Out of Scope</w:t>
      </w:r>
    </w:p>
    <w:p w14:paraId="000000B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B6" w14:textId="77777777" w:rsidR="003A2128" w:rsidRPr="00F973B3" w:rsidRDefault="000C0523">
      <w:pPr>
        <w:numPr>
          <w:ilvl w:val="0"/>
          <w:numId w:val="2"/>
        </w:numPr>
        <w:pBdr>
          <w:top w:val="nil"/>
          <w:left w:val="nil"/>
          <w:bottom w:val="nil"/>
          <w:right w:val="nil"/>
          <w:between w:val="nil"/>
        </w:pBdr>
        <w:spacing w:after="120"/>
        <w:rPr>
          <w:rFonts w:ascii="Times New Roman" w:hAnsi="Times New Roman" w:cs="Times New Roman"/>
          <w:rPrChange w:id="695" w:author="W.L.P.M. Wijetunga" w:date="2021-06-15T15:46:00Z">
            <w:rPr/>
          </w:rPrChange>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F973B3" w:rsidRDefault="000C0523">
      <w:pPr>
        <w:numPr>
          <w:ilvl w:val="0"/>
          <w:numId w:val="2"/>
        </w:numPr>
        <w:pBdr>
          <w:top w:val="nil"/>
          <w:left w:val="nil"/>
          <w:bottom w:val="nil"/>
          <w:right w:val="nil"/>
          <w:between w:val="nil"/>
        </w:pBdr>
        <w:spacing w:after="120"/>
        <w:rPr>
          <w:rFonts w:ascii="Times New Roman" w:hAnsi="Times New Roman" w:cs="Times New Roman"/>
          <w:rPrChange w:id="696" w:author="W.L.P.M. Wijetunga" w:date="2021-06-15T15:46:00Z">
            <w:rPr/>
          </w:rPrChange>
        </w:rPr>
      </w:pPr>
      <w:r w:rsidRPr="00F973B3">
        <w:rPr>
          <w:rFonts w:ascii="Times New Roman" w:eastAsia="Times New Roman" w:hAnsi="Times New Roman" w:cs="Times New Roman"/>
          <w:color w:val="000000"/>
          <w:sz w:val="24"/>
          <w:szCs w:val="24"/>
        </w:rPr>
        <w:t>Booking rescheduling.</w:t>
      </w:r>
    </w:p>
    <w:p w14:paraId="000000B8" w14:textId="77777777" w:rsidR="003A2128" w:rsidRPr="00F973B3" w:rsidRDefault="000C0523">
      <w:pPr>
        <w:numPr>
          <w:ilvl w:val="0"/>
          <w:numId w:val="2"/>
        </w:numPr>
        <w:pBdr>
          <w:top w:val="nil"/>
          <w:left w:val="nil"/>
          <w:bottom w:val="nil"/>
          <w:right w:val="nil"/>
          <w:between w:val="nil"/>
        </w:pBdr>
        <w:spacing w:after="120"/>
        <w:rPr>
          <w:rFonts w:ascii="Times New Roman" w:hAnsi="Times New Roman" w:cs="Times New Roman"/>
          <w:rPrChange w:id="697" w:author="W.L.P.M. Wijetunga" w:date="2021-06-15T15:46:00Z">
            <w:rPr/>
          </w:rPrChange>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F973B3" w:rsidRDefault="000C0523">
      <w:pPr>
        <w:numPr>
          <w:ilvl w:val="0"/>
          <w:numId w:val="2"/>
        </w:numPr>
        <w:pBdr>
          <w:top w:val="nil"/>
          <w:left w:val="nil"/>
          <w:bottom w:val="nil"/>
          <w:right w:val="nil"/>
          <w:between w:val="nil"/>
        </w:pBdr>
        <w:spacing w:after="120"/>
        <w:rPr>
          <w:rFonts w:ascii="Times New Roman" w:hAnsi="Times New Roman" w:cs="Times New Roman"/>
          <w:rPrChange w:id="698" w:author="W.L.P.M. Wijetunga" w:date="2021-06-15T15:46:00Z">
            <w:rPr/>
          </w:rPrChange>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4C3CD1" w:rsidRDefault="000C0523">
      <w:pPr>
        <w:numPr>
          <w:ilvl w:val="0"/>
          <w:numId w:val="2"/>
        </w:numPr>
        <w:pBdr>
          <w:top w:val="nil"/>
          <w:left w:val="nil"/>
          <w:bottom w:val="nil"/>
          <w:right w:val="nil"/>
          <w:between w:val="nil"/>
        </w:pBdr>
        <w:spacing w:after="120"/>
        <w:rPr>
          <w:ins w:id="699" w:author="W.L.P.M. Wijetunga" w:date="2021-06-15T16:07:00Z"/>
          <w:rFonts w:ascii="Times New Roman" w:hAnsi="Times New Roman" w:cs="Times New Roman"/>
          <w:rPrChange w:id="700" w:author="W.L.P.M. Wijetunga" w:date="2021-06-15T16:07:00Z">
            <w:rPr>
              <w:ins w:id="701" w:author="W.L.P.M. Wijetunga" w:date="2021-06-15T16:07:00Z"/>
              <w:rFonts w:ascii="Times New Roman" w:eastAsia="Times New Roman" w:hAnsi="Times New Roman" w:cs="Times New Roman"/>
              <w:color w:val="000000"/>
              <w:sz w:val="24"/>
              <w:szCs w:val="24"/>
            </w:rPr>
          </w:rPrChange>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F973B3" w:rsidRDefault="004C3CD1">
      <w:pPr>
        <w:pBdr>
          <w:top w:val="nil"/>
          <w:left w:val="nil"/>
          <w:bottom w:val="nil"/>
          <w:right w:val="nil"/>
          <w:between w:val="nil"/>
        </w:pBdr>
        <w:spacing w:after="120"/>
        <w:ind w:left="360"/>
        <w:rPr>
          <w:rFonts w:ascii="Times New Roman" w:hAnsi="Times New Roman" w:cs="Times New Roman"/>
          <w:rPrChange w:id="702" w:author="W.L.P.M. Wijetunga" w:date="2021-06-15T15:46:00Z">
            <w:rPr/>
          </w:rPrChange>
        </w:rPr>
        <w:pPrChange w:id="703" w:author="W.L.P.M. Wijetunga" w:date="2021-06-15T16:08:00Z">
          <w:pPr>
            <w:numPr>
              <w:numId w:val="2"/>
            </w:numPr>
            <w:pBdr>
              <w:top w:val="nil"/>
              <w:left w:val="nil"/>
              <w:bottom w:val="nil"/>
              <w:right w:val="nil"/>
              <w:between w:val="nil"/>
            </w:pBdr>
            <w:spacing w:after="120"/>
            <w:ind w:left="720" w:hanging="360"/>
          </w:pPr>
        </w:pPrChange>
      </w:pPr>
    </w:p>
    <w:p w14:paraId="000000BB" w14:textId="345C4FD3" w:rsidR="003A2128" w:rsidRPr="00F973B3" w:rsidRDefault="000C0523">
      <w:pPr>
        <w:pStyle w:val="Heading2"/>
        <w:ind w:left="720"/>
        <w:rPr>
          <w:rFonts w:cs="Times New Roman"/>
          <w:rPrChange w:id="704" w:author="W.L.P.M. Wijetunga" w:date="2021-06-15T15:46:00Z">
            <w:rPr/>
          </w:rPrChange>
        </w:rPr>
      </w:pPr>
      <w:bookmarkStart w:id="705" w:name="_heading=h.2s8eyo1" w:colFirst="0" w:colLast="0"/>
      <w:bookmarkEnd w:id="705"/>
      <w:r w:rsidRPr="00F973B3">
        <w:rPr>
          <w:rFonts w:cs="Times New Roman"/>
          <w:rPrChange w:id="706" w:author="W.L.P.M. Wijetunga" w:date="2021-06-15T15:46:00Z">
            <w:rPr/>
          </w:rPrChange>
        </w:rPr>
        <w:lastRenderedPageBreak/>
        <w:t>3.4 Flow of events in the current context</w:t>
      </w:r>
      <w:r w:rsidR="00344D1D" w:rsidRPr="00F973B3">
        <w:rPr>
          <w:rFonts w:cs="Times New Roman"/>
          <w:noProof/>
          <w:lang w:val="en-GB" w:bidi="ar-SA"/>
          <w:rPrChange w:id="707" w:author="W.L.P.M. Wijetunga" w:date="2021-06-15T15:46:00Z">
            <w:rPr>
              <w:noProof/>
              <w:lang w:val="en-GB" w:bidi="ar-SA"/>
            </w:rPr>
          </w:rPrChange>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6C37F979" w:rsidR="00235C4B" w:rsidRPr="0086258A" w:rsidRDefault="00235C4B" w:rsidP="00344D1D">
                            <w:pPr>
                              <w:pStyle w:val="Caption"/>
                              <w:jc w:val="center"/>
                              <w:rPr>
                                <w:rFonts w:ascii="Times New Roman" w:hAnsi="Times New Roman"/>
                                <w:color w:val="auto"/>
                                <w:sz w:val="32"/>
                                <w:szCs w:val="32"/>
                              </w:rPr>
                            </w:pPr>
                            <w:r>
                              <w:t xml:space="preserve">Figure </w:t>
                            </w:r>
                            <w:r>
                              <w:rPr>
                                <w:noProof/>
                              </w:rPr>
                              <w:fldChar w:fldCharType="begin"/>
                            </w:r>
                            <w:r>
                              <w:rPr>
                                <w:noProof/>
                              </w:rPr>
                              <w:instrText xml:space="preserve"> SEQ Figure \* ARABIC </w:instrText>
                            </w:r>
                            <w:r>
                              <w:rPr>
                                <w:noProof/>
                              </w:rPr>
                              <w:fldChar w:fldCharType="separate"/>
                            </w:r>
                            <w:r w:rsidR="006760C9">
                              <w:rPr>
                                <w:noProof/>
                              </w:rPr>
                              <w:t>1</w:t>
                            </w:r>
                            <w:r>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left:0;text-align:left;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6C37F979" w:rsidR="00235C4B" w:rsidRPr="0086258A" w:rsidRDefault="00235C4B" w:rsidP="00344D1D">
                      <w:pPr>
                        <w:pStyle w:val="Caption"/>
                        <w:jc w:val="center"/>
                        <w:rPr>
                          <w:rFonts w:ascii="Times New Roman" w:hAnsi="Times New Roman"/>
                          <w:color w:val="auto"/>
                          <w:sz w:val="32"/>
                          <w:szCs w:val="32"/>
                        </w:rPr>
                      </w:pPr>
                      <w:r>
                        <w:t xml:space="preserve">Figure </w:t>
                      </w:r>
                      <w:r>
                        <w:rPr>
                          <w:noProof/>
                        </w:rPr>
                        <w:fldChar w:fldCharType="begin"/>
                      </w:r>
                      <w:r>
                        <w:rPr>
                          <w:noProof/>
                        </w:rPr>
                        <w:instrText xml:space="preserve"> SEQ Figure \* ARABIC </w:instrText>
                      </w:r>
                      <w:r>
                        <w:rPr>
                          <w:noProof/>
                        </w:rPr>
                        <w:fldChar w:fldCharType="separate"/>
                      </w:r>
                      <w:r w:rsidR="006760C9">
                        <w:rPr>
                          <w:noProof/>
                        </w:rPr>
                        <w:t>1</w:t>
                      </w:r>
                      <w:r>
                        <w:rPr>
                          <w:noProof/>
                        </w:rPr>
                        <w:fldChar w:fldCharType="end"/>
                      </w:r>
                      <w:r>
                        <w:rPr>
                          <w:lang w:val="en-US"/>
                        </w:rPr>
                        <w:t>: Current flow</w:t>
                      </w:r>
                    </w:p>
                  </w:txbxContent>
                </v:textbox>
                <w10:wrap type="square"/>
              </v:shape>
            </w:pict>
          </mc:Fallback>
        </mc:AlternateContent>
      </w:r>
      <w:r w:rsidRPr="00F973B3">
        <w:rPr>
          <w:rFonts w:cs="Times New Roman"/>
          <w:noProof/>
          <w:lang w:val="en-GB" w:bidi="ar-SA"/>
          <w:rPrChange w:id="708" w:author="W.L.P.M. Wijetunga" w:date="2021-06-15T15:46:00Z">
            <w:rPr>
              <w:noProof/>
              <w:lang w:val="en-GB" w:bidi="ar-SA"/>
            </w:rPr>
          </w:rPrChange>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5"/>
                    <a:srcRect t="1396" b="1281"/>
                    <a:stretch>
                      <a:fillRect/>
                    </a:stretch>
                  </pic:blipFill>
                  <pic:spPr>
                    <a:xfrm>
                      <a:off x="0" y="0"/>
                      <a:ext cx="2740660" cy="7603490"/>
                    </a:xfrm>
                    <a:prstGeom prst="rect">
                      <a:avLst/>
                    </a:prstGeom>
                    <a:ln/>
                  </pic:spPr>
                </pic:pic>
              </a:graphicData>
            </a:graphic>
          </wp:anchor>
        </w:drawing>
      </w:r>
    </w:p>
    <w:p w14:paraId="000000BC" w14:textId="77777777" w:rsidR="003A2128" w:rsidRPr="00F973B3" w:rsidRDefault="003A2128">
      <w:pPr>
        <w:pBdr>
          <w:top w:val="nil"/>
          <w:left w:val="nil"/>
          <w:bottom w:val="nil"/>
          <w:right w:val="nil"/>
          <w:between w:val="nil"/>
        </w:pBdr>
        <w:ind w:left="720"/>
        <w:rPr>
          <w:rFonts w:ascii="Times New Roman" w:hAnsi="Times New Roman" w:cs="Times New Roman"/>
          <w:color w:val="000000"/>
          <w:rPrChange w:id="709" w:author="W.L.P.M. Wijetunga" w:date="2021-06-15T15:46:00Z">
            <w:rPr>
              <w:color w:val="000000"/>
            </w:rPr>
          </w:rPrChange>
        </w:rPr>
      </w:pPr>
    </w:p>
    <w:p w14:paraId="000000B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hAnsi="Times New Roman" w:cs="Times New Roman"/>
          <w:noProof/>
          <w:lang w:val="en-GB" w:bidi="ar-SA"/>
          <w:rPrChange w:id="710" w:author="W.L.P.M. Wijetunga" w:date="2021-06-15T15:46:00Z">
            <w:rPr>
              <w:noProof/>
              <w:lang w:val="en-GB" w:bidi="ar-SA"/>
            </w:rPr>
          </w:rPrChange>
        </w:rPr>
        <mc:AlternateContent>
          <mc:Choice Requires="wps">
            <w:drawing>
              <wp:anchor distT="0" distB="0" distL="114300" distR="114300" simplePos="0" relativeHeight="251660288" behindDoc="0" locked="0" layoutInCell="1" hidden="0" allowOverlap="1" wp14:anchorId="30242989" wp14:editId="765A2E07">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235C4B" w:rsidRDefault="00235C4B">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235C4B" w:rsidRDefault="00235C4B">
                      <w:pPr>
                        <w:spacing w:after="200" w:line="240" w:lineRule="auto"/>
                        <w:jc w:val="center"/>
                        <w:textDirection w:val="btLr"/>
                      </w:pPr>
                      <w:r>
                        <w:rPr>
                          <w:i/>
                          <w:color w:val="1F497D"/>
                          <w:sz w:val="18"/>
                        </w:rPr>
                        <w:t>Figure :Current flow</w:t>
                      </w:r>
                    </w:p>
                  </w:txbxContent>
                </v:textbox>
                <w10:wrap type="square"/>
              </v:rect>
            </w:pict>
          </mc:Fallback>
        </mc:AlternateContent>
      </w:r>
      <w:r w:rsidRPr="00F973B3">
        <w:rPr>
          <w:rFonts w:ascii="Times New Roman" w:hAnsi="Times New Roman" w:cs="Times New Roman"/>
          <w:noProof/>
          <w:lang w:val="en-GB" w:bidi="ar-SA"/>
          <w:rPrChange w:id="711" w:author="W.L.P.M. Wijetunga" w:date="2021-06-15T15:46:00Z">
            <w:rPr>
              <w:noProof/>
              <w:lang w:val="en-GB" w:bidi="ar-SA"/>
            </w:rPr>
          </w:rPrChange>
        </w:rPr>
        <w:drawing>
          <wp:anchor distT="0" distB="0" distL="114300" distR="114300" simplePos="0" relativeHeight="251661312" behindDoc="0" locked="0" layoutInCell="1" hidden="0" allowOverlap="1" wp14:anchorId="7CA4CAC2" wp14:editId="59037D5F">
            <wp:simplePos x="0" y="0"/>
            <wp:positionH relativeFrom="column">
              <wp:posOffset>-156209</wp:posOffset>
            </wp:positionH>
            <wp:positionV relativeFrom="paragraph">
              <wp:posOffset>187927</wp:posOffset>
            </wp:positionV>
            <wp:extent cx="2587625" cy="692785"/>
            <wp:effectExtent l="0" t="0" r="0"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6"/>
                    <a:srcRect/>
                    <a:stretch>
                      <a:fillRect/>
                    </a:stretch>
                  </pic:blipFill>
                  <pic:spPr>
                    <a:xfrm>
                      <a:off x="0" y="0"/>
                      <a:ext cx="2587625" cy="692785"/>
                    </a:xfrm>
                    <a:prstGeom prst="rect">
                      <a:avLst/>
                    </a:prstGeom>
                    <a:ln/>
                  </pic:spPr>
                </pic:pic>
              </a:graphicData>
            </a:graphic>
          </wp:anchor>
        </w:drawing>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468C3E60" w:rsidR="003A2128" w:rsidRPr="00F973B3" w:rsidRDefault="000C0523">
      <w:pPr>
        <w:pStyle w:val="Heading2"/>
        <w:rPr>
          <w:rFonts w:cs="Times New Roman"/>
          <w:rPrChange w:id="712" w:author="W.L.P.M. Wijetunga" w:date="2021-06-15T15:46:00Z">
            <w:rPr/>
          </w:rPrChange>
        </w:rPr>
      </w:pPr>
      <w:bookmarkStart w:id="713" w:name="_heading=h.17dp8vu" w:colFirst="0" w:colLast="0"/>
      <w:bookmarkEnd w:id="713"/>
      <w:r w:rsidRPr="00F973B3">
        <w:rPr>
          <w:rFonts w:cs="Times New Roman"/>
          <w:rPrChange w:id="714" w:author="W.L.P.M. Wijetunga" w:date="2021-06-15T15:46:00Z">
            <w:rPr/>
          </w:rPrChange>
        </w:rPr>
        <w:lastRenderedPageBreak/>
        <w:t>3.5 Flow of events with Sportizza</w:t>
      </w:r>
      <w:r w:rsidR="00344D1D" w:rsidRPr="00F973B3">
        <w:rPr>
          <w:rFonts w:cs="Times New Roman"/>
          <w:noProof/>
          <w:lang w:val="en-GB" w:bidi="ar-SA"/>
          <w:rPrChange w:id="715" w:author="W.L.P.M. Wijetunga" w:date="2021-06-15T15:46:00Z">
            <w:rPr>
              <w:noProof/>
              <w:lang w:val="en-GB" w:bidi="ar-SA"/>
            </w:rPr>
          </w:rPrChange>
        </w:rPr>
        <mc:AlternateContent>
          <mc:Choice Requires="wps">
            <w:drawing>
              <wp:anchor distT="0" distB="0" distL="114300" distR="114300" simplePos="0" relativeHeight="251670528" behindDoc="0" locked="0" layoutInCell="1" allowOverlap="1" wp14:anchorId="0D41C471" wp14:editId="3ECD9F45">
                <wp:simplePos x="0" y="0"/>
                <wp:positionH relativeFrom="column">
                  <wp:posOffset>0</wp:posOffset>
                </wp:positionH>
                <wp:positionV relativeFrom="paragraph">
                  <wp:posOffset>8979535</wp:posOffset>
                </wp:positionV>
                <wp:extent cx="3470910"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635"/>
                        </a:xfrm>
                        <a:prstGeom prst="rect">
                          <a:avLst/>
                        </a:prstGeom>
                        <a:solidFill>
                          <a:prstClr val="white"/>
                        </a:solidFill>
                        <a:ln>
                          <a:noFill/>
                        </a:ln>
                      </wps:spPr>
                      <wps:txbx>
                        <w:txbxContent>
                          <w:p w14:paraId="1AAD41B7" w14:textId="7CFD0F5F" w:rsidR="00235C4B" w:rsidRPr="00111369" w:rsidRDefault="00235C4B" w:rsidP="00344D1D">
                            <w:pPr>
                              <w:pStyle w:val="Caption"/>
                              <w:jc w:val="center"/>
                              <w:rPr>
                                <w:rFonts w:ascii="Times New Roman" w:hAnsi="Times New Roman"/>
                                <w:color w:val="auto"/>
                                <w:sz w:val="32"/>
                                <w:szCs w:val="32"/>
                              </w:rPr>
                            </w:pPr>
                            <w:r>
                              <w:t xml:space="preserve">Figure </w:t>
                            </w:r>
                            <w:r>
                              <w:rPr>
                                <w:noProof/>
                              </w:rPr>
                              <w:fldChar w:fldCharType="begin"/>
                            </w:r>
                            <w:r>
                              <w:rPr>
                                <w:noProof/>
                              </w:rPr>
                              <w:instrText xml:space="preserve"> SEQ Figure \* ARABIC </w:instrText>
                            </w:r>
                            <w:r>
                              <w:rPr>
                                <w:noProof/>
                              </w:rPr>
                              <w:fldChar w:fldCharType="separate"/>
                            </w:r>
                            <w:r w:rsidR="006760C9">
                              <w:rPr>
                                <w:noProof/>
                              </w:rPr>
                              <w:t>2</w:t>
                            </w:r>
                            <w:r>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1C471" id="Text Box 4" o:spid="_x0000_s1030" type="#_x0000_t202" style="position:absolute;margin-left:0;margin-top:707.05pt;width:273.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" stroked="f">
                <v:textbox style="mso-fit-shape-to-text:t" inset="0,0,0,0">
                  <w:txbxContent>
                    <w:p w14:paraId="1AAD41B7" w14:textId="7CFD0F5F" w:rsidR="00235C4B" w:rsidRPr="00111369" w:rsidRDefault="00235C4B" w:rsidP="00344D1D">
                      <w:pPr>
                        <w:pStyle w:val="Caption"/>
                        <w:jc w:val="center"/>
                        <w:rPr>
                          <w:rFonts w:ascii="Times New Roman" w:hAnsi="Times New Roman"/>
                          <w:color w:val="auto"/>
                          <w:sz w:val="32"/>
                          <w:szCs w:val="32"/>
                        </w:rPr>
                      </w:pPr>
                      <w:r>
                        <w:t xml:space="preserve">Figure </w:t>
                      </w:r>
                      <w:r>
                        <w:rPr>
                          <w:noProof/>
                        </w:rPr>
                        <w:fldChar w:fldCharType="begin"/>
                      </w:r>
                      <w:r>
                        <w:rPr>
                          <w:noProof/>
                        </w:rPr>
                        <w:instrText xml:space="preserve"> SEQ Figure \* ARABIC </w:instrText>
                      </w:r>
                      <w:r>
                        <w:rPr>
                          <w:noProof/>
                        </w:rPr>
                        <w:fldChar w:fldCharType="separate"/>
                      </w:r>
                      <w:r w:rsidR="006760C9">
                        <w:rPr>
                          <w:noProof/>
                        </w:rPr>
                        <w:t>2</w:t>
                      </w:r>
                      <w:r>
                        <w:rPr>
                          <w:noProof/>
                        </w:rPr>
                        <w:fldChar w:fldCharType="end"/>
                      </w:r>
                      <w:r>
                        <w:rPr>
                          <w:lang w:val="en-US"/>
                        </w:rPr>
                        <w:t>: New Flow</w:t>
                      </w:r>
                    </w:p>
                  </w:txbxContent>
                </v:textbox>
                <w10:wrap type="square"/>
              </v:shape>
            </w:pict>
          </mc:Fallback>
        </mc:AlternateContent>
      </w:r>
      <w:r w:rsidRPr="00F973B3">
        <w:rPr>
          <w:rFonts w:cs="Times New Roman"/>
          <w:noProof/>
          <w:lang w:val="en-GB" w:bidi="ar-SA"/>
          <w:rPrChange w:id="716" w:author="W.L.P.M. Wijetunga" w:date="2021-06-15T15:46:00Z">
            <w:rPr>
              <w:noProof/>
              <w:lang w:val="en-GB" w:bidi="ar-SA"/>
            </w:rPr>
          </w:rPrChange>
        </w:rPr>
        <w:drawing>
          <wp:anchor distT="0" distB="0" distL="114300" distR="114300" simplePos="0" relativeHeight="251662336" behindDoc="0" locked="0" layoutInCell="1" hidden="0" allowOverlap="1" wp14:anchorId="75ED79F4" wp14:editId="326C7AAE">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7"/>
                    <a:srcRect/>
                    <a:stretch>
                      <a:fillRect/>
                    </a:stretch>
                  </pic:blipFill>
                  <pic:spPr>
                    <a:xfrm>
                      <a:off x="0" y="0"/>
                      <a:ext cx="3470910" cy="8648700"/>
                    </a:xfrm>
                    <a:prstGeom prst="rect">
                      <a:avLst/>
                    </a:prstGeom>
                    <a:ln/>
                  </pic:spPr>
                </pic:pic>
              </a:graphicData>
            </a:graphic>
          </wp:anchor>
        </w:drawing>
      </w:r>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000000CB" w14:textId="1F4F8A55"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 successful payment process, the customer would receive a booking confirmation which could be shared </w:t>
      </w:r>
      <w:r w:rsidRPr="00F973B3">
        <w:rPr>
          <w:rFonts w:ascii="Times New Roman" w:eastAsia="Times New Roman" w:hAnsi="Times New Roman" w:cs="Times New Roman"/>
          <w:sz w:val="24"/>
          <w:szCs w:val="24"/>
        </w:rPr>
        <w:t>with</w:t>
      </w:r>
      <w:r w:rsidRPr="00F973B3">
        <w:rPr>
          <w:rFonts w:ascii="Times New Roman" w:eastAsia="Times New Roman" w:hAnsi="Times New Roman" w:cs="Times New Roman"/>
          <w:color w:val="000000"/>
          <w:sz w:val="24"/>
          <w:szCs w:val="24"/>
        </w:rPr>
        <w:t xml:space="preserve"> the customer’s</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colleagues who would </w:t>
      </w:r>
      <w:r w:rsidRPr="00F973B3">
        <w:rPr>
          <w:rFonts w:ascii="Times New Roman" w:eastAsia="Times New Roman" w:hAnsi="Times New Roman" w:cs="Times New Roman"/>
          <w:color w:val="000000"/>
          <w:sz w:val="24"/>
          <w:szCs w:val="24"/>
        </w:rPr>
        <w:lastRenderedPageBreak/>
        <w:t xml:space="preserve">be using the facility with him for that </w:t>
      </w:r>
      <w:proofErr w:type="gramStart"/>
      <w:r w:rsidRPr="00F973B3">
        <w:rPr>
          <w:rFonts w:ascii="Times New Roman" w:eastAsia="Times New Roman" w:hAnsi="Times New Roman" w:cs="Times New Roman"/>
          <w:color w:val="000000"/>
          <w:sz w:val="24"/>
          <w:szCs w:val="24"/>
        </w:rPr>
        <w:t>particular time</w:t>
      </w:r>
      <w:proofErr w:type="gramEnd"/>
      <w:r w:rsidRPr="00F973B3">
        <w:rPr>
          <w:rFonts w:ascii="Times New Roman" w:eastAsia="Times New Roman" w:hAnsi="Times New Roman" w:cs="Times New Roman"/>
          <w:color w:val="000000"/>
          <w:sz w:val="24"/>
          <w:szCs w:val="24"/>
        </w:rPr>
        <w:t xml:space="preserve"> slot. For the sports arenas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Pr="00F973B3">
        <w:rPr>
          <w:rFonts w:ascii="Times New Roman" w:eastAsia="Times New Roman" w:hAnsi="Times New Roman" w:cs="Times New Roman"/>
          <w:color w:val="000000"/>
          <w:sz w:val="24"/>
          <w:szCs w:val="24"/>
        </w:rPr>
        <w:t xml:space="preserve"> responsibility.</w:t>
      </w:r>
    </w:p>
    <w:p w14:paraId="000000CC" w14:textId="5F8128F9" w:rsidR="003A2128" w:rsidRPr="00F973B3" w:rsidRDefault="00344D1D">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000000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E" w14:textId="75C0E1DF" w:rsidR="003A2128" w:rsidRPr="00F973B3" w:rsidDel="00F973B3" w:rsidRDefault="000C0523">
      <w:pPr>
        <w:pStyle w:val="Heading1"/>
        <w:numPr>
          <w:ilvl w:val="0"/>
          <w:numId w:val="17"/>
        </w:numPr>
        <w:pBdr>
          <w:top w:val="nil"/>
          <w:left w:val="nil"/>
          <w:bottom w:val="nil"/>
          <w:right w:val="nil"/>
          <w:between w:val="nil"/>
        </w:pBdr>
        <w:rPr>
          <w:del w:id="717" w:author="W.L.P.M. Wijetunga" w:date="2021-06-15T16:01:00Z"/>
          <w:rFonts w:cs="Times New Roman"/>
          <w:rPrChange w:id="718" w:author="W.L.P.M. Wijetunga" w:date="2021-06-15T15:46:00Z">
            <w:rPr>
              <w:del w:id="719" w:author="W.L.P.M. Wijetunga" w:date="2021-06-15T16:01:00Z"/>
            </w:rPr>
          </w:rPrChange>
        </w:rPr>
        <w:pPrChange w:id="720" w:author="W.L.P.M. Wijetunga" w:date="2021-06-15T16:01:00Z">
          <w:pPr>
            <w:pStyle w:val="Heading1"/>
            <w:numPr>
              <w:numId w:val="17"/>
            </w:numPr>
            <w:ind w:left="360" w:hanging="360"/>
          </w:pPr>
        </w:pPrChange>
      </w:pPr>
      <w:bookmarkStart w:id="721" w:name="_heading=h.3rdcrjn" w:colFirst="0" w:colLast="0"/>
      <w:bookmarkEnd w:id="721"/>
      <w:commentRangeStart w:id="722"/>
      <w:commentRangeStart w:id="723"/>
      <w:del w:id="724" w:author="W.L.P.M. Wijetunga" w:date="2021-06-15T16:01:00Z">
        <w:r w:rsidRPr="00F973B3" w:rsidDel="00F973B3">
          <w:rPr>
            <w:rFonts w:cs="Times New Roman"/>
            <w:rPrChange w:id="725" w:author="W.L.P.M. Wijetunga" w:date="2021-06-15T15:46:00Z">
              <w:rPr/>
            </w:rPrChange>
          </w:rPr>
          <w:delText>Objectives of the project</w:delText>
        </w:r>
        <w:commentRangeEnd w:id="722"/>
        <w:r w:rsidRPr="00F973B3" w:rsidDel="00F973B3">
          <w:rPr>
            <w:rFonts w:cs="Times New Roman"/>
            <w:rPrChange w:id="726" w:author="W.L.P.M. Wijetunga" w:date="2021-06-15T15:46:00Z">
              <w:rPr/>
            </w:rPrChange>
          </w:rPr>
          <w:commentReference w:id="722"/>
        </w:r>
      </w:del>
    </w:p>
    <w:p w14:paraId="000000CF" w14:textId="563C91C4" w:rsidR="003A2128" w:rsidRPr="00F973B3" w:rsidDel="00F973B3" w:rsidRDefault="003A2128">
      <w:pPr>
        <w:pStyle w:val="Heading1"/>
        <w:numPr>
          <w:ilvl w:val="0"/>
          <w:numId w:val="17"/>
        </w:numPr>
        <w:pBdr>
          <w:top w:val="nil"/>
          <w:left w:val="nil"/>
          <w:bottom w:val="nil"/>
          <w:right w:val="nil"/>
          <w:between w:val="nil"/>
        </w:pBdr>
        <w:rPr>
          <w:moveFrom w:id="727" w:author="W.L.P.M. Wijetunga" w:date="2021-06-15T16:00:00Z"/>
          <w:rFonts w:eastAsia="Times New Roman" w:cs="Times New Roman"/>
          <w:color w:val="000000"/>
          <w:sz w:val="24"/>
          <w:szCs w:val="24"/>
        </w:rPr>
        <w:pPrChange w:id="728" w:author="W.L.P.M. Wijetunga" w:date="2021-06-15T16:01:00Z">
          <w:pPr>
            <w:pBdr>
              <w:top w:val="nil"/>
              <w:left w:val="nil"/>
              <w:bottom w:val="nil"/>
              <w:right w:val="nil"/>
              <w:between w:val="nil"/>
            </w:pBdr>
            <w:spacing w:after="120"/>
          </w:pPr>
        </w:pPrChange>
      </w:pPr>
      <w:moveFromRangeStart w:id="729" w:author="W.L.P.M. Wijetunga" w:date="2021-06-15T16:00:00Z" w:name="move74665262"/>
    </w:p>
    <w:p w14:paraId="000000D0" w14:textId="39041415" w:rsidR="003A2128" w:rsidRPr="00F973B3" w:rsidDel="00F973B3" w:rsidRDefault="000C0523">
      <w:pPr>
        <w:pStyle w:val="Heading1"/>
        <w:rPr>
          <w:moveFrom w:id="730" w:author="W.L.P.M. Wijetunga" w:date="2021-06-15T16:00:00Z"/>
          <w:rFonts w:eastAsia="Times New Roman" w:cs="Times New Roman"/>
          <w:color w:val="000000"/>
          <w:sz w:val="24"/>
          <w:szCs w:val="24"/>
        </w:rPr>
        <w:pPrChange w:id="731" w:author="W.L.P.M. Wijetunga" w:date="2021-06-15T16:01:00Z">
          <w:pPr>
            <w:pBdr>
              <w:top w:val="nil"/>
              <w:left w:val="nil"/>
              <w:bottom w:val="nil"/>
              <w:right w:val="nil"/>
              <w:between w:val="nil"/>
            </w:pBdr>
            <w:spacing w:after="120"/>
          </w:pPr>
        </w:pPrChange>
      </w:pPr>
      <w:moveFrom w:id="732" w:author="W.L.P.M. Wijetunga" w:date="2021-06-15T16:00:00Z">
        <w:r w:rsidRPr="00F973B3" w:rsidDel="00F973B3">
          <w:rPr>
            <w:rFonts w:eastAsia="Times New Roman" w:cs="Times New Roman"/>
            <w:color w:val="000000"/>
            <w:sz w:val="24"/>
            <w:szCs w:val="24"/>
          </w:rPr>
          <w:t xml:space="preserve">Increased concise on living a healthy life with adequate exercises is </w:t>
        </w:r>
        <w:r w:rsidRPr="00F973B3" w:rsidDel="00F973B3">
          <w:rPr>
            <w:rFonts w:eastAsia="Times New Roman" w:cs="Times New Roman"/>
            <w:sz w:val="24"/>
            <w:szCs w:val="24"/>
          </w:rPr>
          <w:t>on</w:t>
        </w:r>
        <w:r w:rsidRPr="00F973B3" w:rsidDel="00F973B3">
          <w:rPr>
            <w:rFonts w:eastAsia="Times New Roman" w:cs="Times New Roman"/>
            <w:color w:val="000000"/>
            <w:sz w:val="24"/>
            <w:szCs w:val="24"/>
          </w:rPr>
          <w:t xml:space="preserve"> an upward trend from the recent years. As Sri Lankans, we also </w:t>
        </w:r>
        <w:r w:rsidRPr="00F973B3" w:rsidDel="00F973B3">
          <w:rPr>
            <w:rFonts w:eastAsia="Times New Roman" w:cs="Times New Roman"/>
            <w:sz w:val="24"/>
            <w:szCs w:val="24"/>
          </w:rPr>
          <w:t>have a tendency in</w:t>
        </w:r>
        <w:r w:rsidRPr="00F973B3" w:rsidDel="00F973B3">
          <w:rPr>
            <w:rFonts w:eastAsia="Times New Roman" w:cs="Times New Roman"/>
            <w:color w:val="000000"/>
            <w:sz w:val="24"/>
            <w:szCs w:val="24"/>
          </w:rPr>
          <w:t xml:space="preserve"> moving towards a more healthy nation. As a part of the long-term vision “Hope of building a healthy nation” we are planning to develop this Sports Arena booking platform Sportizza to get more of the populations to use the existing sports arena resources within the island. </w:t>
        </w:r>
      </w:moveFrom>
    </w:p>
    <w:p w14:paraId="000000D1" w14:textId="6C834C02" w:rsidR="003A2128" w:rsidRPr="00F973B3" w:rsidDel="00F973B3" w:rsidRDefault="003A2128">
      <w:pPr>
        <w:pStyle w:val="Heading1"/>
        <w:rPr>
          <w:moveFrom w:id="733" w:author="W.L.P.M. Wijetunga" w:date="2021-06-15T16:00:00Z"/>
          <w:rFonts w:eastAsia="Times New Roman" w:cs="Times New Roman"/>
          <w:color w:val="000000"/>
          <w:sz w:val="24"/>
          <w:szCs w:val="24"/>
        </w:rPr>
        <w:pPrChange w:id="734" w:author="W.L.P.M. Wijetunga" w:date="2021-06-15T16:01:00Z">
          <w:pPr>
            <w:pBdr>
              <w:top w:val="nil"/>
              <w:left w:val="nil"/>
              <w:bottom w:val="nil"/>
              <w:right w:val="nil"/>
              <w:between w:val="nil"/>
            </w:pBdr>
            <w:spacing w:after="120"/>
          </w:pPr>
        </w:pPrChange>
      </w:pPr>
    </w:p>
    <w:p w14:paraId="000000D2" w14:textId="3B9745A1" w:rsidR="003A2128" w:rsidRPr="00F973B3" w:rsidDel="00F973B3" w:rsidRDefault="000C0523">
      <w:pPr>
        <w:pStyle w:val="Heading1"/>
        <w:rPr>
          <w:moveFrom w:id="735" w:author="W.L.P.M. Wijetunga" w:date="2021-06-15T16:00:00Z"/>
          <w:rFonts w:eastAsia="Times New Roman" w:cs="Times New Roman"/>
          <w:color w:val="000000"/>
          <w:sz w:val="24"/>
          <w:szCs w:val="24"/>
        </w:rPr>
        <w:pPrChange w:id="736" w:author="W.L.P.M. Wijetunga" w:date="2021-06-15T16:01:00Z">
          <w:pPr>
            <w:pBdr>
              <w:top w:val="nil"/>
              <w:left w:val="nil"/>
              <w:bottom w:val="nil"/>
              <w:right w:val="nil"/>
              <w:between w:val="nil"/>
            </w:pBdr>
            <w:spacing w:after="120"/>
          </w:pPr>
        </w:pPrChange>
      </w:pPr>
      <w:moveFrom w:id="737" w:author="W.L.P.M. Wijetunga" w:date="2021-06-15T16:00:00Z">
        <w:r w:rsidRPr="00F973B3" w:rsidDel="00F973B3">
          <w:rPr>
            <w:rFonts w:eastAsia="Times New Roman" w:cs="Times New Roman"/>
            <w:color w:val="000000"/>
            <w:sz w:val="24"/>
            <w:szCs w:val="24"/>
          </w:rPr>
          <w:t>Additionally, we aim to achieve the following objectives in our journey:</w:t>
        </w:r>
      </w:moveFrom>
    </w:p>
    <w:p w14:paraId="000000D3" w14:textId="664393BB" w:rsidR="003A2128" w:rsidRPr="00F973B3" w:rsidDel="00F973B3" w:rsidRDefault="000C0523">
      <w:pPr>
        <w:pStyle w:val="Heading1"/>
        <w:rPr>
          <w:moveFrom w:id="738" w:author="W.L.P.M. Wijetunga" w:date="2021-06-15T16:00:00Z"/>
          <w:rFonts w:cs="Times New Roman"/>
          <w:rPrChange w:id="739" w:author="W.L.P.M. Wijetunga" w:date="2021-06-15T15:46:00Z">
            <w:rPr>
              <w:moveFrom w:id="740" w:author="W.L.P.M. Wijetunga" w:date="2021-06-15T16:00:00Z"/>
            </w:rPr>
          </w:rPrChange>
        </w:rPr>
        <w:pPrChange w:id="741" w:author="W.L.P.M. Wijetunga" w:date="2021-06-15T16:01:00Z">
          <w:pPr>
            <w:numPr>
              <w:numId w:val="9"/>
            </w:numPr>
            <w:pBdr>
              <w:top w:val="nil"/>
              <w:left w:val="nil"/>
              <w:bottom w:val="nil"/>
              <w:right w:val="nil"/>
              <w:between w:val="nil"/>
            </w:pBdr>
            <w:spacing w:after="120"/>
            <w:ind w:left="720" w:hanging="360"/>
          </w:pPr>
        </w:pPrChange>
      </w:pPr>
      <w:moveFrom w:id="742" w:author="W.L.P.M. Wijetunga" w:date="2021-06-15T16:00:00Z">
        <w:r w:rsidRPr="00F973B3" w:rsidDel="00F973B3">
          <w:rPr>
            <w:rFonts w:eastAsia="Times New Roman" w:cs="Times New Roman"/>
            <w:color w:val="000000"/>
            <w:sz w:val="24"/>
            <w:szCs w:val="24"/>
          </w:rPr>
          <w:t>Simple User Interface for the users.</w:t>
        </w:r>
      </w:moveFrom>
    </w:p>
    <w:p w14:paraId="000000D4" w14:textId="2381BF7C" w:rsidR="003A2128" w:rsidRPr="00F973B3" w:rsidDel="00F973B3" w:rsidRDefault="000C0523">
      <w:pPr>
        <w:pStyle w:val="Heading1"/>
        <w:rPr>
          <w:moveFrom w:id="743" w:author="W.L.P.M. Wijetunga" w:date="2021-06-15T16:00:00Z"/>
          <w:rFonts w:cs="Times New Roman"/>
          <w:rPrChange w:id="744" w:author="W.L.P.M. Wijetunga" w:date="2021-06-15T15:46:00Z">
            <w:rPr>
              <w:moveFrom w:id="745" w:author="W.L.P.M. Wijetunga" w:date="2021-06-15T16:00:00Z"/>
            </w:rPr>
          </w:rPrChange>
        </w:rPr>
        <w:pPrChange w:id="746" w:author="W.L.P.M. Wijetunga" w:date="2021-06-15T16:01:00Z">
          <w:pPr>
            <w:numPr>
              <w:numId w:val="9"/>
            </w:numPr>
            <w:pBdr>
              <w:top w:val="nil"/>
              <w:left w:val="nil"/>
              <w:bottom w:val="nil"/>
              <w:right w:val="nil"/>
              <w:between w:val="nil"/>
            </w:pBdr>
            <w:spacing w:after="120"/>
            <w:ind w:left="720" w:hanging="360"/>
          </w:pPr>
        </w:pPrChange>
      </w:pPr>
      <w:moveFrom w:id="747" w:author="W.L.P.M. Wijetunga" w:date="2021-06-15T16:00:00Z">
        <w:r w:rsidRPr="00F973B3" w:rsidDel="00F973B3">
          <w:rPr>
            <w:rFonts w:eastAsia="Times New Roman" w:cs="Times New Roman"/>
            <w:color w:val="000000"/>
            <w:sz w:val="24"/>
            <w:szCs w:val="24"/>
          </w:rPr>
          <w:t>Make the sports arena booking procedure more convenient for the customers.</w:t>
        </w:r>
      </w:moveFrom>
    </w:p>
    <w:p w14:paraId="000000D5" w14:textId="01AC4295" w:rsidR="003A2128" w:rsidRPr="00F973B3" w:rsidDel="00F973B3" w:rsidRDefault="000C0523">
      <w:pPr>
        <w:pStyle w:val="Heading1"/>
        <w:rPr>
          <w:moveFrom w:id="748" w:author="W.L.P.M. Wijetunga" w:date="2021-06-15T16:00:00Z"/>
          <w:rFonts w:cs="Times New Roman"/>
          <w:rPrChange w:id="749" w:author="W.L.P.M. Wijetunga" w:date="2021-06-15T15:46:00Z">
            <w:rPr>
              <w:moveFrom w:id="750" w:author="W.L.P.M. Wijetunga" w:date="2021-06-15T16:00:00Z"/>
            </w:rPr>
          </w:rPrChange>
        </w:rPr>
        <w:pPrChange w:id="751" w:author="W.L.P.M. Wijetunga" w:date="2021-06-15T16:01:00Z">
          <w:pPr>
            <w:numPr>
              <w:numId w:val="9"/>
            </w:numPr>
            <w:pBdr>
              <w:top w:val="nil"/>
              <w:left w:val="nil"/>
              <w:bottom w:val="nil"/>
              <w:right w:val="nil"/>
              <w:between w:val="nil"/>
            </w:pBdr>
            <w:spacing w:after="120"/>
            <w:ind w:left="720" w:hanging="360"/>
          </w:pPr>
        </w:pPrChange>
      </w:pPr>
      <w:moveFrom w:id="752" w:author="W.L.P.M. Wijetunga" w:date="2021-06-15T16:00:00Z">
        <w:r w:rsidRPr="00F973B3" w:rsidDel="00F973B3">
          <w:rPr>
            <w:rFonts w:eastAsia="Times New Roman" w:cs="Times New Roman"/>
            <w:color w:val="000000"/>
            <w:sz w:val="24"/>
            <w:szCs w:val="24"/>
          </w:rPr>
          <w:t xml:space="preserve">Providing </w:t>
        </w:r>
        <w:r w:rsidR="00344D1D" w:rsidRPr="00F973B3" w:rsidDel="00F973B3">
          <w:rPr>
            <w:rFonts w:eastAsia="Times New Roman" w:cs="Times New Roman"/>
            <w:color w:val="000000"/>
            <w:sz w:val="24"/>
            <w:szCs w:val="24"/>
          </w:rPr>
          <w:t xml:space="preserve">the </w:t>
        </w:r>
        <w:r w:rsidRPr="00F973B3" w:rsidDel="00F973B3">
          <w:rPr>
            <w:rFonts w:eastAsia="Times New Roman" w:cs="Times New Roman"/>
            <w:sz w:val="24"/>
            <w:szCs w:val="24"/>
          </w:rPr>
          <w:t>above-mentioned</w:t>
        </w:r>
        <w:r w:rsidRPr="00F973B3" w:rsidDel="00F973B3">
          <w:rPr>
            <w:rFonts w:eastAsia="Times New Roman" w:cs="Times New Roman"/>
            <w:color w:val="000000"/>
            <w:sz w:val="24"/>
            <w:szCs w:val="24"/>
          </w:rPr>
          <w:t xml:space="preserve"> sports arenas to improve their current facilities.</w:t>
        </w:r>
      </w:moveFrom>
    </w:p>
    <w:p w14:paraId="000000D6" w14:textId="5887A49F" w:rsidR="003A2128" w:rsidRPr="00F973B3" w:rsidDel="00F973B3" w:rsidRDefault="000C0523">
      <w:pPr>
        <w:pStyle w:val="Heading1"/>
        <w:rPr>
          <w:moveFrom w:id="753" w:author="W.L.P.M. Wijetunga" w:date="2021-06-15T16:00:00Z"/>
          <w:rFonts w:cs="Times New Roman"/>
          <w:rPrChange w:id="754" w:author="W.L.P.M. Wijetunga" w:date="2021-06-15T15:46:00Z">
            <w:rPr>
              <w:moveFrom w:id="755" w:author="W.L.P.M. Wijetunga" w:date="2021-06-15T16:00:00Z"/>
            </w:rPr>
          </w:rPrChange>
        </w:rPr>
        <w:pPrChange w:id="756" w:author="W.L.P.M. Wijetunga" w:date="2021-06-15T16:01:00Z">
          <w:pPr>
            <w:numPr>
              <w:numId w:val="9"/>
            </w:numPr>
            <w:pBdr>
              <w:top w:val="nil"/>
              <w:left w:val="nil"/>
              <w:bottom w:val="nil"/>
              <w:right w:val="nil"/>
              <w:between w:val="nil"/>
            </w:pBdr>
            <w:spacing w:after="120"/>
            <w:ind w:left="720" w:hanging="360"/>
          </w:pPr>
        </w:pPrChange>
      </w:pPr>
      <w:moveFrom w:id="757" w:author="W.L.P.M. Wijetunga" w:date="2021-06-15T16:00:00Z">
        <w:r w:rsidRPr="00F973B3" w:rsidDel="00F973B3">
          <w:rPr>
            <w:rFonts w:eastAsia="Times New Roman" w:cs="Times New Roman"/>
            <w:color w:val="000000"/>
            <w:sz w:val="24"/>
            <w:szCs w:val="24"/>
          </w:rPr>
          <w:t>Providing analytics to the sports arenas to take managerial decisions.</w:t>
        </w:r>
        <w:commentRangeEnd w:id="723"/>
        <w:r w:rsidR="008B0635" w:rsidRPr="00F973B3" w:rsidDel="00F973B3">
          <w:rPr>
            <w:rStyle w:val="CommentReference"/>
            <w:rFonts w:cs="Times New Roman"/>
            <w:rPrChange w:id="758" w:author="W.L.P.M. Wijetunga" w:date="2021-06-15T15:46:00Z">
              <w:rPr>
                <w:rStyle w:val="CommentReference"/>
              </w:rPr>
            </w:rPrChange>
          </w:rPr>
          <w:commentReference w:id="723"/>
        </w:r>
      </w:moveFrom>
    </w:p>
    <w:moveFromRangeEnd w:id="729"/>
    <w:p w14:paraId="000000D7" w14:textId="77777777" w:rsidR="003A2128" w:rsidRPr="00F973B3" w:rsidRDefault="003A2128">
      <w:pPr>
        <w:pStyle w:val="Heading1"/>
        <w:rPr>
          <w:rFonts w:eastAsia="Times New Roman" w:cs="Times New Roman"/>
          <w:sz w:val="24"/>
          <w:szCs w:val="24"/>
        </w:rPr>
        <w:pPrChange w:id="759" w:author="W.L.P.M. Wijetunga" w:date="2021-06-15T16:01:00Z">
          <w:pPr>
            <w:pBdr>
              <w:top w:val="nil"/>
              <w:left w:val="nil"/>
              <w:bottom w:val="nil"/>
              <w:right w:val="nil"/>
              <w:between w:val="nil"/>
            </w:pBdr>
            <w:spacing w:after="120"/>
          </w:pPr>
        </w:pPrChange>
      </w:pPr>
    </w:p>
    <w:p w14:paraId="000000D8" w14:textId="21EF95E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7F569695" w14:textId="37DBBFE6"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45DB872" w14:textId="1A799162"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44CB1745" w14:textId="3E489486"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176A616" w14:textId="3FCE3F75"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66653E73" w14:textId="5519AA00"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549BB53D" w14:textId="7484CCEF"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25B6DC9F" w14:textId="77777777" w:rsidR="00CE4A82" w:rsidRPr="00F973B3"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00000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760" w:name="_heading=h.26in1rg" w:colFirst="0" w:colLast="0"/>
    <w:bookmarkEnd w:id="760"/>
    <w:p w14:paraId="000000DB" w14:textId="77777777" w:rsidR="003A2128" w:rsidRPr="00F973B3" w:rsidRDefault="00517F8E">
      <w:pPr>
        <w:pStyle w:val="Heading1"/>
        <w:numPr>
          <w:ilvl w:val="0"/>
          <w:numId w:val="17"/>
        </w:numPr>
        <w:rPr>
          <w:rFonts w:cs="Times New Roman"/>
          <w:rPrChange w:id="761" w:author="W.L.P.M. Wijetunga" w:date="2021-06-15T15:46:00Z">
            <w:rPr/>
          </w:rPrChange>
        </w:rPr>
      </w:pPr>
      <w:sdt>
        <w:sdtPr>
          <w:rPr>
            <w:rFonts w:cs="Times New Roman"/>
          </w:rPr>
          <w:tag w:val="goog_rdk_4"/>
          <w:id w:val="-246116795"/>
        </w:sdtPr>
        <w:sdtEndPr/>
        <w:sdtContent>
          <w:commentRangeStart w:id="762"/>
        </w:sdtContent>
      </w:sdt>
      <w:r w:rsidR="000C0523" w:rsidRPr="00F973B3">
        <w:rPr>
          <w:rFonts w:cs="Times New Roman"/>
          <w:rPrChange w:id="763" w:author="W.L.P.M. Wijetunga" w:date="2021-06-15T15:46:00Z">
            <w:rPr/>
          </w:rPrChange>
        </w:rPr>
        <w:t>Project feasibility</w:t>
      </w:r>
      <w:commentRangeEnd w:id="762"/>
      <w:r w:rsidR="000C0523" w:rsidRPr="00F973B3">
        <w:rPr>
          <w:rFonts w:cs="Times New Roman"/>
          <w:rPrChange w:id="764" w:author="W.L.P.M. Wijetunga" w:date="2021-06-15T15:46:00Z">
            <w:rPr/>
          </w:rPrChange>
        </w:rPr>
        <w:commentReference w:id="762"/>
      </w:r>
    </w:p>
    <w:p w14:paraId="000000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D" w14:textId="77777777" w:rsidR="003A2128" w:rsidRPr="00F973B3" w:rsidRDefault="000C0523">
      <w:pPr>
        <w:pStyle w:val="Heading2"/>
        <w:rPr>
          <w:rFonts w:cs="Times New Roman"/>
          <w:rPrChange w:id="765" w:author="W.L.P.M. Wijetunga" w:date="2021-06-15T15:46:00Z">
            <w:rPr/>
          </w:rPrChange>
        </w:rPr>
      </w:pPr>
      <w:bookmarkStart w:id="766" w:name="_heading=h.lnxbz9" w:colFirst="0" w:colLast="0"/>
      <w:bookmarkEnd w:id="766"/>
      <w:r w:rsidRPr="00F973B3">
        <w:rPr>
          <w:rFonts w:cs="Times New Roman"/>
          <w:rPrChange w:id="767" w:author="W.L.P.M. Wijetunga" w:date="2021-06-15T15:46:00Z">
            <w:rPr/>
          </w:rPrChange>
        </w:rPr>
        <w:t>5.1 Technical Feasibility</w:t>
      </w:r>
    </w:p>
    <w:p w14:paraId="000000DE" w14:textId="77777777" w:rsidR="003A2128" w:rsidRPr="00F973B3" w:rsidRDefault="003A2128">
      <w:pPr>
        <w:rPr>
          <w:rFonts w:ascii="Times New Roman" w:hAnsi="Times New Roman" w:cs="Times New Roman"/>
          <w:rPrChange w:id="768" w:author="W.L.P.M. Wijetunga" w:date="2021-06-15T15:46:00Z">
            <w:rPr/>
          </w:rPrChange>
        </w:rPr>
      </w:pPr>
    </w:p>
    <w:p w14:paraId="000000D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0E2" w14:textId="2BEFB2AB" w:rsidR="003A2128" w:rsidRPr="00F973B3" w:rsidRDefault="000C0523" w:rsidP="00CE4A82">
      <w:pPr>
        <w:pStyle w:val="Heading3"/>
        <w:rPr>
          <w:rFonts w:cs="Times New Roman"/>
          <w:u w:val="none"/>
          <w:rPrChange w:id="769" w:author="W.L.P.M. Wijetunga" w:date="2021-06-15T15:46:00Z">
            <w:rPr>
              <w:u w:val="none"/>
            </w:rPr>
          </w:rPrChange>
        </w:rPr>
      </w:pPr>
      <w:bookmarkStart w:id="770" w:name="_heading=h.nqyr9s9ojuer" w:colFirst="0" w:colLast="0"/>
      <w:bookmarkEnd w:id="770"/>
      <w:r w:rsidRPr="00F973B3">
        <w:rPr>
          <w:rFonts w:cs="Times New Roman"/>
          <w:u w:val="none"/>
          <w:rPrChange w:id="771" w:author="W.L.P.M. Wijetunga" w:date="2021-06-15T15:46:00Z">
            <w:rPr>
              <w:u w:val="none"/>
            </w:rPr>
          </w:rPrChange>
        </w:rPr>
        <w:t>I</w:t>
      </w:r>
      <w:ins w:id="772" w:author="W.L.P.M. Wijetunga" w:date="2021-06-15T16:08:00Z">
        <w:r w:rsidR="004C3CD1">
          <w:rPr>
            <w:rFonts w:cs="Times New Roman"/>
            <w:u w:val="none"/>
          </w:rPr>
          <w:t>ntegrated Development Environments</w:t>
        </w:r>
      </w:ins>
      <w:del w:id="773" w:author="W.L.P.M. Wijetunga" w:date="2021-06-15T16:08:00Z">
        <w:r w:rsidRPr="00F973B3" w:rsidDel="004C3CD1">
          <w:rPr>
            <w:rFonts w:cs="Times New Roman"/>
            <w:u w:val="none"/>
            <w:rPrChange w:id="774" w:author="W.L.P.M. Wijetunga" w:date="2021-06-15T15:46:00Z">
              <w:rPr>
                <w:u w:val="none"/>
              </w:rPr>
            </w:rPrChange>
          </w:rPr>
          <w:delText>DEs</w:delText>
        </w:r>
      </w:del>
      <w:r w:rsidRPr="00F973B3">
        <w:rPr>
          <w:rFonts w:cs="Times New Roman"/>
          <w:u w:val="none"/>
          <w:rPrChange w:id="775" w:author="W.L.P.M. Wijetunga" w:date="2021-06-15T15:46:00Z">
            <w:rPr>
              <w:u w:val="none"/>
            </w:rPr>
          </w:rPrChange>
        </w:rPr>
        <w:t xml:space="preserve">: </w:t>
      </w:r>
    </w:p>
    <w:p w14:paraId="000000E3"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76" w:author="W.L.P.M. Wijetunga" w:date="2021-06-15T15:46:00Z">
            <w:rPr/>
          </w:rPrChange>
        </w:rPr>
      </w:pPr>
      <w:r w:rsidRPr="00F973B3">
        <w:rPr>
          <w:rFonts w:ascii="Times New Roman" w:eastAsia="Times New Roman" w:hAnsi="Times New Roman" w:cs="Times New Roman"/>
          <w:color w:val="000000"/>
          <w:sz w:val="24"/>
          <w:szCs w:val="24"/>
        </w:rPr>
        <w:t>XCode</w:t>
      </w:r>
    </w:p>
    <w:p w14:paraId="000000E4"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77" w:author="W.L.P.M. Wijetunga" w:date="2021-06-15T15:46:00Z">
            <w:rPr/>
          </w:rPrChange>
        </w:rPr>
      </w:pPr>
      <w:r w:rsidRPr="00F973B3">
        <w:rPr>
          <w:rFonts w:ascii="Times New Roman" w:eastAsia="Times New Roman" w:hAnsi="Times New Roman" w:cs="Times New Roman"/>
          <w:color w:val="000000"/>
          <w:sz w:val="24"/>
          <w:szCs w:val="24"/>
        </w:rPr>
        <w:t>Visual Studio Code</w:t>
      </w:r>
    </w:p>
    <w:p w14:paraId="000000E5"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E6" w14:textId="77777777" w:rsidR="003A2128" w:rsidRPr="00F973B3" w:rsidRDefault="000C0523" w:rsidP="00CE4A82">
      <w:pPr>
        <w:pStyle w:val="Heading3"/>
        <w:rPr>
          <w:rFonts w:cs="Times New Roman"/>
          <w:u w:val="none"/>
          <w:rPrChange w:id="778" w:author="W.L.P.M. Wijetunga" w:date="2021-06-15T15:46:00Z">
            <w:rPr>
              <w:u w:val="none"/>
            </w:rPr>
          </w:rPrChange>
        </w:rPr>
      </w:pPr>
      <w:bookmarkStart w:id="779" w:name="_heading=h.ks6uwv97fvcc" w:colFirst="0" w:colLast="0"/>
      <w:bookmarkEnd w:id="779"/>
      <w:r w:rsidRPr="00F973B3">
        <w:rPr>
          <w:rFonts w:cs="Times New Roman"/>
          <w:u w:val="none"/>
          <w:rPrChange w:id="780" w:author="W.L.P.M. Wijetunga" w:date="2021-06-15T15:46:00Z">
            <w:rPr>
              <w:u w:val="none"/>
            </w:rPr>
          </w:rPrChange>
        </w:rPr>
        <w:t>Tools &amp; Utilities:</w:t>
      </w:r>
    </w:p>
    <w:p w14:paraId="000000E7"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1" w:author="W.L.P.M. Wijetunga" w:date="2021-06-15T15:46:00Z">
            <w:rPr/>
          </w:rPrChange>
        </w:rPr>
      </w:pPr>
      <w:r w:rsidRPr="00F973B3">
        <w:rPr>
          <w:rFonts w:ascii="Times New Roman" w:eastAsia="Times New Roman" w:hAnsi="Times New Roman" w:cs="Times New Roman"/>
          <w:color w:val="000000"/>
          <w:sz w:val="24"/>
          <w:szCs w:val="24"/>
        </w:rPr>
        <w:t>XAMPP &amp; MAMP</w:t>
      </w:r>
    </w:p>
    <w:p w14:paraId="000000E8"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2" w:author="W.L.P.M. Wijetunga" w:date="2021-06-15T15:46:00Z">
            <w:rPr/>
          </w:rPrChange>
        </w:rPr>
      </w:pPr>
      <w:r w:rsidRPr="00F973B3">
        <w:rPr>
          <w:rFonts w:ascii="Times New Roman" w:eastAsia="Times New Roman" w:hAnsi="Times New Roman" w:cs="Times New Roman"/>
          <w:color w:val="000000"/>
          <w:sz w:val="24"/>
          <w:szCs w:val="24"/>
        </w:rPr>
        <w:t>Version management- GitHub</w:t>
      </w:r>
    </w:p>
    <w:p w14:paraId="000000E9"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3" w:author="W.L.P.M. Wijetunga" w:date="2021-06-15T15:46:00Z">
            <w:rPr/>
          </w:rPrChange>
        </w:rPr>
      </w:pPr>
      <w:r w:rsidRPr="00F973B3">
        <w:rPr>
          <w:rFonts w:ascii="Times New Roman" w:eastAsia="Times New Roman" w:hAnsi="Times New Roman" w:cs="Times New Roman"/>
          <w:color w:val="000000"/>
          <w:sz w:val="24"/>
          <w:szCs w:val="24"/>
        </w:rPr>
        <w:t>Draw.io – UMLs &amp; diagrams</w:t>
      </w:r>
    </w:p>
    <w:p w14:paraId="000000EA"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4" w:author="W.L.P.M. Wijetunga" w:date="2021-06-15T15:46:00Z">
            <w:rPr/>
          </w:rPrChange>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5" w:author="W.L.P.M. Wijetunga" w:date="2021-06-15T15:46:00Z">
            <w:rPr/>
          </w:rPrChange>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6" w:author="W.L.P.M. Wijetunga" w:date="2021-06-15T15:46:00Z">
            <w:rPr/>
          </w:rPrChange>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7" w:author="W.L.P.M. Wijetunga" w:date="2021-06-15T15:46:00Z">
            <w:rPr/>
          </w:rPrChange>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8" w:author="W.L.P.M. Wijetunga" w:date="2021-06-15T15:46:00Z">
            <w:rPr/>
          </w:rPrChange>
        </w:rPr>
      </w:pPr>
      <w:r w:rsidRPr="00F973B3">
        <w:rPr>
          <w:rFonts w:ascii="Times New Roman" w:eastAsia="Times New Roman" w:hAnsi="Times New Roman" w:cs="Times New Roman"/>
          <w:color w:val="000000"/>
          <w:sz w:val="24"/>
          <w:szCs w:val="24"/>
        </w:rPr>
        <w:t>Grammarly -Free edition to eliminate grammar mistakes</w:t>
      </w:r>
    </w:p>
    <w:p w14:paraId="000000EF" w14:textId="77777777" w:rsidR="003A2128" w:rsidRPr="00F973B3" w:rsidRDefault="000C0523">
      <w:pPr>
        <w:numPr>
          <w:ilvl w:val="0"/>
          <w:numId w:val="5"/>
        </w:numPr>
        <w:pBdr>
          <w:top w:val="nil"/>
          <w:left w:val="nil"/>
          <w:bottom w:val="nil"/>
          <w:right w:val="nil"/>
          <w:between w:val="nil"/>
        </w:pBdr>
        <w:spacing w:after="120"/>
        <w:rPr>
          <w:rFonts w:ascii="Times New Roman" w:hAnsi="Times New Roman" w:cs="Times New Roman"/>
          <w:rPrChange w:id="789" w:author="W.L.P.M. Wijetunga" w:date="2021-06-15T15:46:00Z">
            <w:rPr/>
          </w:rPrChange>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000000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1" w14:textId="77777777" w:rsidR="003A2128" w:rsidRPr="00F973B3" w:rsidRDefault="000C0523" w:rsidP="00CE4A82">
      <w:pPr>
        <w:pStyle w:val="Heading3"/>
        <w:rPr>
          <w:rFonts w:cs="Times New Roman"/>
          <w:u w:val="none"/>
          <w:rPrChange w:id="790" w:author="W.L.P.M. Wijetunga" w:date="2021-06-15T15:46:00Z">
            <w:rPr>
              <w:u w:val="none"/>
            </w:rPr>
          </w:rPrChange>
        </w:rPr>
      </w:pPr>
      <w:bookmarkStart w:id="791" w:name="_heading=h.wjaquxtdzs6" w:colFirst="0" w:colLast="0"/>
      <w:bookmarkEnd w:id="791"/>
      <w:r w:rsidRPr="00F973B3">
        <w:rPr>
          <w:rFonts w:cs="Times New Roman"/>
          <w:u w:val="none"/>
          <w:rPrChange w:id="792" w:author="W.L.P.M. Wijetunga" w:date="2021-06-15T15:46:00Z">
            <w:rPr>
              <w:u w:val="none"/>
            </w:rPr>
          </w:rPrChange>
        </w:rPr>
        <w:t>Hardware:</w:t>
      </w:r>
    </w:p>
    <w:p w14:paraId="000000F2" w14:textId="77777777" w:rsidR="003A2128" w:rsidRPr="00F973B3" w:rsidRDefault="000C0523">
      <w:pPr>
        <w:numPr>
          <w:ilvl w:val="0"/>
          <w:numId w:val="7"/>
        </w:numPr>
        <w:pBdr>
          <w:top w:val="nil"/>
          <w:left w:val="nil"/>
          <w:bottom w:val="nil"/>
          <w:right w:val="nil"/>
          <w:between w:val="nil"/>
        </w:pBdr>
        <w:spacing w:after="120"/>
        <w:rPr>
          <w:rFonts w:ascii="Times New Roman" w:hAnsi="Times New Roman" w:cs="Times New Roman"/>
          <w:rPrChange w:id="793" w:author="W.L.P.M. Wijetunga" w:date="2021-06-15T15:46:00Z">
            <w:rPr/>
          </w:rPrChange>
        </w:rPr>
      </w:pPr>
      <w:r w:rsidRPr="00F973B3">
        <w:rPr>
          <w:rFonts w:ascii="Times New Roman" w:eastAsia="Times New Roman" w:hAnsi="Times New Roman" w:cs="Times New Roman"/>
          <w:color w:val="000000"/>
          <w:sz w:val="24"/>
          <w:szCs w:val="24"/>
        </w:rPr>
        <w:t>Personal laptops</w:t>
      </w:r>
    </w:p>
    <w:p w14:paraId="000000F3" w14:textId="77777777" w:rsidR="003A2128" w:rsidRPr="00F973B3" w:rsidRDefault="000C0523">
      <w:pPr>
        <w:numPr>
          <w:ilvl w:val="0"/>
          <w:numId w:val="7"/>
        </w:numPr>
        <w:pBdr>
          <w:top w:val="nil"/>
          <w:left w:val="nil"/>
          <w:bottom w:val="nil"/>
          <w:right w:val="nil"/>
          <w:between w:val="nil"/>
        </w:pBdr>
        <w:spacing w:after="120"/>
        <w:rPr>
          <w:rFonts w:ascii="Times New Roman" w:hAnsi="Times New Roman" w:cs="Times New Roman"/>
          <w:rPrChange w:id="794" w:author="W.L.P.M. Wijetunga" w:date="2021-06-15T15:46:00Z">
            <w:rPr/>
          </w:rPrChange>
        </w:rPr>
      </w:pPr>
      <w:r w:rsidRPr="00F973B3">
        <w:rPr>
          <w:rFonts w:ascii="Times New Roman" w:eastAsia="Times New Roman" w:hAnsi="Times New Roman" w:cs="Times New Roman"/>
          <w:color w:val="000000"/>
          <w:sz w:val="24"/>
          <w:szCs w:val="24"/>
        </w:rPr>
        <w:t>Routers</w:t>
      </w:r>
    </w:p>
    <w:p w14:paraId="000000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7777777" w:rsidR="003A2128" w:rsidRPr="00F973B3" w:rsidRDefault="000C0523">
      <w:pPr>
        <w:pStyle w:val="Heading2"/>
        <w:rPr>
          <w:rFonts w:cs="Times New Roman"/>
          <w:rPrChange w:id="795" w:author="W.L.P.M. Wijetunga" w:date="2021-06-15T15:46:00Z">
            <w:rPr/>
          </w:rPrChange>
        </w:rPr>
      </w:pPr>
      <w:bookmarkStart w:id="796" w:name="_heading=h.35nkun2" w:colFirst="0" w:colLast="0"/>
      <w:bookmarkEnd w:id="796"/>
      <w:r w:rsidRPr="00F973B3">
        <w:rPr>
          <w:rFonts w:cs="Times New Roman"/>
          <w:rPrChange w:id="797" w:author="W.L.P.M. Wijetunga" w:date="2021-06-15T15:46:00Z">
            <w:rPr/>
          </w:rPrChange>
        </w:rPr>
        <w:t>5.2 Operational Feasibility</w:t>
      </w:r>
    </w:p>
    <w:p w14:paraId="000000F8" w14:textId="77777777" w:rsidR="003A2128" w:rsidRPr="00F973B3" w:rsidRDefault="003A2128">
      <w:pPr>
        <w:rPr>
          <w:rFonts w:ascii="Times New Roman" w:hAnsi="Times New Roman" w:cs="Times New Roman"/>
          <w:rPrChange w:id="798" w:author="W.L.P.M. Wijetunga" w:date="2021-06-15T15:46:00Z">
            <w:rPr/>
          </w:rPrChange>
        </w:rPr>
      </w:pPr>
    </w:p>
    <w:p w14:paraId="000000F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000000FB" w14:textId="39E65DE4" w:rsidR="003A2128" w:rsidDel="004C3CD1" w:rsidRDefault="000C0523" w:rsidP="004C3CD1">
      <w:pPr>
        <w:pStyle w:val="ListParagraph"/>
        <w:numPr>
          <w:ilvl w:val="0"/>
          <w:numId w:val="37"/>
        </w:numPr>
        <w:pBdr>
          <w:top w:val="nil"/>
          <w:left w:val="nil"/>
          <w:bottom w:val="nil"/>
          <w:right w:val="nil"/>
          <w:between w:val="nil"/>
        </w:pBdr>
        <w:spacing w:after="120"/>
        <w:rPr>
          <w:del w:id="799" w:author="W.L.P.M. Wijetunga" w:date="2021-06-15T16:08:00Z"/>
          <w:rFonts w:ascii="Times New Roman" w:eastAsia="Times New Roman" w:hAnsi="Times New Roman" w:cs="Times New Roman"/>
          <w:color w:val="000000"/>
          <w:sz w:val="24"/>
          <w:szCs w:val="24"/>
        </w:rPr>
      </w:pPr>
      <w:r w:rsidRPr="004C3CD1">
        <w:rPr>
          <w:rFonts w:ascii="Times New Roman" w:eastAsia="Times New Roman" w:hAnsi="Times New Roman" w:cs="Times New Roman"/>
          <w:color w:val="000000"/>
          <w:sz w:val="24"/>
          <w:szCs w:val="24"/>
          <w:rPrChange w:id="800" w:author="W.L.P.M. Wijetunga" w:date="2021-06-15T16:08:00Z">
            <w:rPr/>
          </w:rPrChange>
        </w:rPr>
        <w:t>Users (Manager, Administration Staff from sports arena and the customers) should have a medium knowledge in IT and English.</w:t>
      </w:r>
    </w:p>
    <w:p w14:paraId="55ACCBA5" w14:textId="77777777" w:rsidR="004C3CD1" w:rsidRPr="004C3CD1" w:rsidRDefault="004C3CD1">
      <w:pPr>
        <w:pStyle w:val="ListParagraph"/>
        <w:numPr>
          <w:ilvl w:val="0"/>
          <w:numId w:val="37"/>
        </w:numPr>
        <w:pBdr>
          <w:top w:val="nil"/>
          <w:left w:val="nil"/>
          <w:bottom w:val="nil"/>
          <w:right w:val="nil"/>
          <w:between w:val="nil"/>
        </w:pBdr>
        <w:spacing w:after="120"/>
        <w:rPr>
          <w:ins w:id="801" w:author="W.L.P.M. Wijetunga" w:date="2021-06-15T16:08:00Z"/>
          <w:rFonts w:ascii="Times New Roman" w:eastAsia="Times New Roman" w:hAnsi="Times New Roman" w:cs="Times New Roman"/>
          <w:color w:val="000000"/>
          <w:sz w:val="24"/>
          <w:szCs w:val="24"/>
          <w:rPrChange w:id="802" w:author="W.L.P.M. Wijetunga" w:date="2021-06-15T16:08:00Z">
            <w:rPr>
              <w:ins w:id="803" w:author="W.L.P.M. Wijetunga" w:date="2021-06-15T16:08:00Z"/>
            </w:rPr>
          </w:rPrChange>
        </w:rPr>
        <w:pPrChange w:id="804" w:author="W.L.P.M. Wijetunga" w:date="2021-06-15T16:08:00Z">
          <w:pPr>
            <w:pBdr>
              <w:top w:val="nil"/>
              <w:left w:val="nil"/>
              <w:bottom w:val="nil"/>
              <w:right w:val="nil"/>
              <w:between w:val="nil"/>
            </w:pBdr>
            <w:spacing w:after="120"/>
          </w:pPr>
        </w:pPrChange>
      </w:pPr>
    </w:p>
    <w:p w14:paraId="000000FC" w14:textId="1374C9DA" w:rsidR="003A2128" w:rsidDel="004C3CD1" w:rsidRDefault="000C0523" w:rsidP="004C3CD1">
      <w:pPr>
        <w:pStyle w:val="ListParagraph"/>
        <w:numPr>
          <w:ilvl w:val="0"/>
          <w:numId w:val="37"/>
        </w:numPr>
        <w:pBdr>
          <w:top w:val="nil"/>
          <w:left w:val="nil"/>
          <w:bottom w:val="nil"/>
          <w:right w:val="nil"/>
          <w:between w:val="nil"/>
        </w:pBdr>
        <w:spacing w:after="120"/>
        <w:rPr>
          <w:del w:id="805" w:author="W.L.P.M. Wijetunga" w:date="2021-06-15T16:09:00Z"/>
          <w:rFonts w:ascii="Times New Roman" w:eastAsia="Times New Roman" w:hAnsi="Times New Roman" w:cs="Times New Roman"/>
          <w:color w:val="000000"/>
          <w:sz w:val="24"/>
          <w:szCs w:val="24"/>
        </w:rPr>
      </w:pPr>
      <w:r w:rsidRPr="004C3CD1">
        <w:rPr>
          <w:rFonts w:ascii="Times New Roman" w:eastAsia="Times New Roman" w:hAnsi="Times New Roman" w:cs="Times New Roman"/>
          <w:color w:val="000000"/>
          <w:sz w:val="24"/>
          <w:szCs w:val="24"/>
          <w:rPrChange w:id="806" w:author="W.L.P.M. Wijetunga" w:date="2021-06-15T16:08:00Z">
            <w:rPr/>
          </w:rPrChange>
        </w:rPr>
        <w:t>A mobile device is required to access the platform.</w:t>
      </w:r>
    </w:p>
    <w:p w14:paraId="02707462" w14:textId="77777777" w:rsidR="004C3CD1" w:rsidRPr="004C3CD1" w:rsidRDefault="004C3CD1">
      <w:pPr>
        <w:pStyle w:val="ListParagraph"/>
        <w:numPr>
          <w:ilvl w:val="0"/>
          <w:numId w:val="37"/>
        </w:numPr>
        <w:pBdr>
          <w:top w:val="nil"/>
          <w:left w:val="nil"/>
          <w:bottom w:val="nil"/>
          <w:right w:val="nil"/>
          <w:between w:val="nil"/>
        </w:pBdr>
        <w:spacing w:after="120"/>
        <w:rPr>
          <w:ins w:id="807" w:author="W.L.P.M. Wijetunga" w:date="2021-06-15T16:09:00Z"/>
          <w:rFonts w:ascii="Times New Roman" w:eastAsia="Times New Roman" w:hAnsi="Times New Roman" w:cs="Times New Roman"/>
          <w:color w:val="000000"/>
          <w:sz w:val="24"/>
          <w:szCs w:val="24"/>
          <w:rPrChange w:id="808" w:author="W.L.P.M. Wijetunga" w:date="2021-06-15T16:08:00Z">
            <w:rPr>
              <w:ins w:id="809" w:author="W.L.P.M. Wijetunga" w:date="2021-06-15T16:09:00Z"/>
            </w:rPr>
          </w:rPrChange>
        </w:rPr>
        <w:pPrChange w:id="810" w:author="W.L.P.M. Wijetunga" w:date="2021-06-15T16:08:00Z">
          <w:pPr>
            <w:pBdr>
              <w:top w:val="nil"/>
              <w:left w:val="nil"/>
              <w:bottom w:val="nil"/>
              <w:right w:val="nil"/>
              <w:between w:val="nil"/>
            </w:pBdr>
            <w:spacing w:after="120"/>
          </w:pPr>
        </w:pPrChange>
      </w:pPr>
    </w:p>
    <w:p w14:paraId="000000FD" w14:textId="77777777" w:rsidR="003A2128" w:rsidRPr="004C3CD1" w:rsidRDefault="000C0523">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Change w:id="811" w:author="W.L.P.M. Wijetunga" w:date="2021-06-15T16:09:00Z">
            <w:rPr/>
          </w:rPrChange>
        </w:rPr>
        <w:pPrChange w:id="812" w:author="W.L.P.M. Wijetunga" w:date="2021-06-15T16:09: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813" w:author="W.L.P.M. Wijetunga" w:date="2021-06-15T16:09:00Z">
            <w:rPr/>
          </w:rPrChange>
        </w:rPr>
        <w:t>If the sports arena’s manager and administration staff could have personal computers or laptops, it would be easier for them to carry out their operations via the proposed platform.</w:t>
      </w:r>
    </w:p>
    <w:p w14:paraId="000000FE"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Affordability Vise, the ground sports arena is charged only 5% of each booking from the platform and if any other extra statistical reports are requested, they would get charged an </w:t>
      </w:r>
      <w:r w:rsidRPr="00F973B3">
        <w:rPr>
          <w:rFonts w:ascii="Times New Roman" w:eastAsia="Times New Roman" w:hAnsi="Times New Roman" w:cs="Times New Roman"/>
          <w:color w:val="000000"/>
          <w:sz w:val="24"/>
          <w:szCs w:val="24"/>
        </w:rPr>
        <w:lastRenderedPageBreak/>
        <w:t>additional fee depending upon the content requested. Customers won’t bear any fee throughout the process.</w:t>
      </w:r>
    </w:p>
    <w:p w14:paraId="000000F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0000010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By considering all these aspects, it's clear that our proposed system is operationally feasible.</w:t>
      </w:r>
    </w:p>
    <w:p w14:paraId="000001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2" w14:textId="77777777" w:rsidR="003A2128" w:rsidRPr="00F973B3" w:rsidRDefault="000C0523">
      <w:pPr>
        <w:pStyle w:val="Heading2"/>
        <w:rPr>
          <w:rFonts w:cs="Times New Roman"/>
          <w:rPrChange w:id="814" w:author="W.L.P.M. Wijetunga" w:date="2021-06-15T15:46:00Z">
            <w:rPr/>
          </w:rPrChange>
        </w:rPr>
      </w:pPr>
      <w:bookmarkStart w:id="815" w:name="_heading=h.1ksv4uv" w:colFirst="0" w:colLast="0"/>
      <w:bookmarkEnd w:id="815"/>
      <w:r w:rsidRPr="00F973B3">
        <w:rPr>
          <w:rFonts w:cs="Times New Roman"/>
          <w:rPrChange w:id="816" w:author="W.L.P.M. Wijetunga" w:date="2021-06-15T15:46:00Z">
            <w:rPr/>
          </w:rPrChange>
        </w:rPr>
        <w:t>5.3 Legal &amp; Ethical Feasibility</w:t>
      </w:r>
    </w:p>
    <w:p w14:paraId="00000103" w14:textId="77777777" w:rsidR="003A2128" w:rsidRPr="00F973B3" w:rsidRDefault="003A2128">
      <w:pPr>
        <w:rPr>
          <w:rFonts w:ascii="Times New Roman" w:hAnsi="Times New Roman" w:cs="Times New Roman"/>
          <w:rPrChange w:id="817" w:author="W.L.P.M. Wijetunga" w:date="2021-06-15T15:46:00Z">
            <w:rPr/>
          </w:rPrChange>
        </w:rPr>
      </w:pPr>
    </w:p>
    <w:p w14:paraId="0000010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will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be concerned about their guidelines and agreements.</w:t>
      </w:r>
    </w:p>
    <w:p w14:paraId="00000108"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Hence, our system is legally and ethically feasible.</w:t>
      </w:r>
    </w:p>
    <w:p w14:paraId="000001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77777777" w:rsidR="003A2128" w:rsidRPr="00F973B3" w:rsidRDefault="000C0523">
      <w:pPr>
        <w:pStyle w:val="Heading2"/>
        <w:rPr>
          <w:rFonts w:cs="Times New Roman"/>
          <w:rPrChange w:id="818" w:author="W.L.P.M. Wijetunga" w:date="2021-06-15T15:46:00Z">
            <w:rPr/>
          </w:rPrChange>
        </w:rPr>
      </w:pPr>
      <w:bookmarkStart w:id="819" w:name="_heading=h.44sinio" w:colFirst="0" w:colLast="0"/>
      <w:bookmarkEnd w:id="819"/>
      <w:r w:rsidRPr="00F973B3">
        <w:rPr>
          <w:rFonts w:cs="Times New Roman"/>
          <w:rPrChange w:id="820" w:author="W.L.P.M. Wijetunga" w:date="2021-06-15T15:46:00Z">
            <w:rPr/>
          </w:rPrChange>
        </w:rPr>
        <w:t>5.4 Social Feasibility</w:t>
      </w:r>
    </w:p>
    <w:p w14:paraId="0000010C" w14:textId="77777777" w:rsidR="003A2128" w:rsidRPr="00F973B3" w:rsidRDefault="003A2128">
      <w:pPr>
        <w:rPr>
          <w:rFonts w:ascii="Times New Roman" w:hAnsi="Times New Roman" w:cs="Times New Roman"/>
          <w:rPrChange w:id="821" w:author="W.L.P.M. Wijetunga" w:date="2021-06-15T15:46:00Z">
            <w:rPr/>
          </w:rPrChange>
        </w:rPr>
      </w:pPr>
    </w:p>
    <w:p w14:paraId="0000010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have performed a survey to identify the impact and the intensity of this issue for society by using a google response form. As of now, we have received a total of 155 responses. </w:t>
      </w:r>
    </w:p>
    <w:p w14:paraId="0000010E" w14:textId="662BF2B5" w:rsidR="003A2128" w:rsidRDefault="000C0523">
      <w:pPr>
        <w:pBdr>
          <w:top w:val="nil"/>
          <w:left w:val="nil"/>
          <w:bottom w:val="nil"/>
          <w:right w:val="nil"/>
          <w:between w:val="nil"/>
        </w:pBdr>
        <w:spacing w:after="120"/>
        <w:rPr>
          <w:ins w:id="822" w:author="W.L.P.M. Wijetunga" w:date="2021-06-16T07:29:00Z"/>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Below are a few of the analytics which we derived from the responses we received:</w:t>
      </w:r>
    </w:p>
    <w:p w14:paraId="3963771E" w14:textId="77777777" w:rsidR="006760C9" w:rsidRDefault="006760C9">
      <w:pPr>
        <w:keepNext/>
        <w:pBdr>
          <w:top w:val="nil"/>
          <w:left w:val="nil"/>
          <w:bottom w:val="nil"/>
          <w:right w:val="nil"/>
          <w:between w:val="nil"/>
        </w:pBdr>
        <w:spacing w:after="120"/>
        <w:jc w:val="center"/>
        <w:rPr>
          <w:ins w:id="823" w:author="W.L.P.M. Wijetunga" w:date="2021-06-16T07:31:00Z"/>
        </w:rPr>
        <w:pPrChange w:id="824" w:author="W.L.P.M. Wijetunga" w:date="2021-06-16T07:31:00Z">
          <w:pPr>
            <w:pBdr>
              <w:top w:val="nil"/>
              <w:left w:val="nil"/>
              <w:bottom w:val="nil"/>
              <w:right w:val="nil"/>
              <w:between w:val="nil"/>
            </w:pBdr>
            <w:spacing w:after="120"/>
          </w:pPr>
        </w:pPrChange>
      </w:pPr>
      <w:ins w:id="825" w:author="W.L.P.M. Wijetunga" w:date="2021-06-16T07:31:00Z">
        <w:r w:rsidRPr="006760C9">
          <w:rPr>
            <w:rFonts w:ascii="Times New Roman" w:eastAsia="Times New Roman" w:hAnsi="Times New Roman" w:cs="Times New Roman"/>
            <w:noProof/>
            <w:color w:val="000000"/>
            <w:sz w:val="24"/>
            <w:szCs w:val="24"/>
          </w:rPr>
          <w:lastRenderedPageBreak/>
          <w:drawing>
            <wp:inline distT="0" distB="0" distL="0" distR="0" wp14:anchorId="2DDCFAF5" wp14:editId="1A86BCF1">
              <wp:extent cx="3966882" cy="3930562"/>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pic:nvPicPr>
                    <pic:blipFill>
                      <a:blip r:embed="rId18"/>
                      <a:stretch>
                        <a:fillRect/>
                      </a:stretch>
                    </pic:blipFill>
                    <pic:spPr>
                      <a:xfrm>
                        <a:off x="0" y="0"/>
                        <a:ext cx="3978532" cy="3942106"/>
                      </a:xfrm>
                      <a:prstGeom prst="rect">
                        <a:avLst/>
                      </a:prstGeom>
                    </pic:spPr>
                  </pic:pic>
                </a:graphicData>
              </a:graphic>
            </wp:inline>
          </w:drawing>
        </w:r>
      </w:ins>
    </w:p>
    <w:p w14:paraId="3F0AE624" w14:textId="26BED016" w:rsidR="006760C9" w:rsidRPr="00F973B3" w:rsidRDefault="006760C9">
      <w:pPr>
        <w:pStyle w:val="Caption"/>
        <w:jc w:val="center"/>
        <w:rPr>
          <w:rFonts w:ascii="Times New Roman" w:eastAsia="Times New Roman" w:hAnsi="Times New Roman" w:cs="Times New Roman"/>
          <w:color w:val="000000"/>
          <w:sz w:val="24"/>
          <w:szCs w:val="24"/>
        </w:rPr>
        <w:pPrChange w:id="826" w:author="W.L.P.M. Wijetunga" w:date="2021-06-16T07:31:00Z">
          <w:pPr>
            <w:pBdr>
              <w:top w:val="nil"/>
              <w:left w:val="nil"/>
              <w:bottom w:val="nil"/>
              <w:right w:val="nil"/>
              <w:between w:val="nil"/>
            </w:pBdr>
            <w:spacing w:after="120"/>
          </w:pPr>
        </w:pPrChange>
      </w:pPr>
      <w:ins w:id="827" w:author="W.L.P.M. Wijetunga" w:date="2021-06-16T07:31:00Z">
        <w:r>
          <w:t xml:space="preserve">Figure </w:t>
        </w:r>
        <w:r>
          <w:fldChar w:fldCharType="begin"/>
        </w:r>
        <w:r>
          <w:instrText xml:space="preserve"> SEQ Figure \* ARABIC </w:instrText>
        </w:r>
      </w:ins>
      <w:r>
        <w:fldChar w:fldCharType="separate"/>
      </w:r>
      <w:ins w:id="828" w:author="W.L.P.M. Wijetunga" w:date="2021-06-16T07:35:00Z">
        <w:r>
          <w:rPr>
            <w:noProof/>
          </w:rPr>
          <w:t>3</w:t>
        </w:r>
      </w:ins>
      <w:ins w:id="829" w:author="W.L.P.M. Wijetunga" w:date="2021-06-16T07:31:00Z">
        <w:r>
          <w:fldChar w:fldCharType="end"/>
        </w:r>
      </w:ins>
    </w:p>
    <w:p w14:paraId="6AE5D015" w14:textId="77777777" w:rsidR="006760C9" w:rsidRDefault="000C0523" w:rsidP="006760C9">
      <w:pPr>
        <w:keepNext/>
        <w:pBdr>
          <w:top w:val="nil"/>
          <w:left w:val="nil"/>
          <w:bottom w:val="nil"/>
          <w:right w:val="nil"/>
          <w:between w:val="nil"/>
        </w:pBdr>
        <w:spacing w:after="120"/>
        <w:jc w:val="center"/>
        <w:rPr>
          <w:ins w:id="830" w:author="W.L.P.M. Wijetunga" w:date="2021-06-16T07:32:00Z"/>
        </w:rPr>
      </w:pPr>
      <w:del w:id="831" w:author="W.L.P.M. Wijetunga" w:date="2021-06-16T07:31:00Z">
        <w:r w:rsidRPr="00F973B3" w:rsidDel="006760C9">
          <w:rPr>
            <w:rFonts w:ascii="Times New Roman" w:hAnsi="Times New Roman" w:cs="Times New Roman"/>
            <w:i/>
            <w:noProof/>
            <w:color w:val="1F497D"/>
            <w:sz w:val="18"/>
            <w:szCs w:val="18"/>
            <w:lang w:val="en-GB" w:bidi="ar-SA"/>
            <w:rPrChange w:id="832" w:author="W.L.P.M. Wijetunga" w:date="2021-06-15T15:46:00Z">
              <w:rPr>
                <w:i/>
                <w:noProof/>
                <w:color w:val="1F497D"/>
                <w:sz w:val="18"/>
                <w:szCs w:val="18"/>
                <w:lang w:val="en-GB" w:bidi="ar-SA"/>
              </w:rPr>
            </w:rPrChange>
          </w:rPr>
          <w:drawing>
            <wp:inline distT="0" distB="0" distL="0" distR="0" wp14:anchorId="06AB3490" wp14:editId="3342DE45">
              <wp:extent cx="3695335" cy="3390265"/>
              <wp:effectExtent l="0" t="0" r="0" b="0"/>
              <wp:docPr id="76" name="image1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Chart, pie chart&#10;&#10;Description automatically generated"/>
                      <pic:cNvPicPr preferRelativeResize="0"/>
                    </pic:nvPicPr>
                    <pic:blipFill>
                      <a:blip r:embed="rId19"/>
                      <a:srcRect l="17890" t="5306" r="17843" b="6161"/>
                      <a:stretch>
                        <a:fillRect/>
                      </a:stretch>
                    </pic:blipFill>
                    <pic:spPr>
                      <a:xfrm>
                        <a:off x="0" y="0"/>
                        <a:ext cx="3695335" cy="3390265"/>
                      </a:xfrm>
                      <a:prstGeom prst="rect">
                        <a:avLst/>
                      </a:prstGeom>
                      <a:ln/>
                    </pic:spPr>
                  </pic:pic>
                </a:graphicData>
              </a:graphic>
            </wp:inline>
          </w:drawing>
        </w:r>
      </w:del>
      <w:ins w:id="833" w:author="W.L.P.M. Wijetunga" w:date="2021-06-16T07:32:00Z">
        <w:r w:rsidR="006760C9" w:rsidRPr="006760C9">
          <w:rPr>
            <w:rFonts w:ascii="Times New Roman" w:eastAsia="Times New Roman" w:hAnsi="Times New Roman" w:cs="Times New Roman"/>
            <w:noProof/>
            <w:color w:val="000000"/>
            <w:sz w:val="24"/>
            <w:szCs w:val="24"/>
          </w:rPr>
          <w:drawing>
            <wp:inline distT="0" distB="0" distL="0" distR="0" wp14:anchorId="0D98F5CE" wp14:editId="59CD9C36">
              <wp:extent cx="2912756" cy="3981464"/>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pic:nvPicPr>
                    <pic:blipFill>
                      <a:blip r:embed="rId20"/>
                      <a:stretch>
                        <a:fillRect/>
                      </a:stretch>
                    </pic:blipFill>
                    <pic:spPr>
                      <a:xfrm>
                        <a:off x="0" y="0"/>
                        <a:ext cx="2919602" cy="3990822"/>
                      </a:xfrm>
                      <a:prstGeom prst="rect">
                        <a:avLst/>
                      </a:prstGeom>
                    </pic:spPr>
                  </pic:pic>
                </a:graphicData>
              </a:graphic>
            </wp:inline>
          </w:drawing>
        </w:r>
      </w:ins>
    </w:p>
    <w:p w14:paraId="0000010F" w14:textId="00D8A4A7" w:rsidR="003A2128" w:rsidRPr="00F973B3" w:rsidRDefault="006760C9">
      <w:pPr>
        <w:pStyle w:val="Caption"/>
        <w:jc w:val="center"/>
        <w:rPr>
          <w:rFonts w:ascii="Times New Roman" w:eastAsia="Times New Roman" w:hAnsi="Times New Roman" w:cs="Times New Roman"/>
          <w:color w:val="000000"/>
          <w:sz w:val="24"/>
          <w:szCs w:val="24"/>
        </w:rPr>
        <w:pPrChange w:id="834" w:author="W.L.P.M. Wijetunga" w:date="2021-06-16T07:32:00Z">
          <w:pPr>
            <w:keepNext/>
            <w:pBdr>
              <w:top w:val="nil"/>
              <w:left w:val="nil"/>
              <w:bottom w:val="nil"/>
              <w:right w:val="nil"/>
              <w:between w:val="nil"/>
            </w:pBdr>
            <w:spacing w:after="120"/>
            <w:jc w:val="center"/>
          </w:pPr>
        </w:pPrChange>
      </w:pPr>
      <w:ins w:id="835" w:author="W.L.P.M. Wijetunga" w:date="2021-06-16T07:32:00Z">
        <w:r>
          <w:t xml:space="preserve">Figure </w:t>
        </w:r>
        <w:r>
          <w:fldChar w:fldCharType="begin"/>
        </w:r>
        <w:r>
          <w:instrText xml:space="preserve"> SEQ Figure \* ARABIC </w:instrText>
        </w:r>
      </w:ins>
      <w:r>
        <w:fldChar w:fldCharType="separate"/>
      </w:r>
      <w:ins w:id="836" w:author="W.L.P.M. Wijetunga" w:date="2021-06-16T07:35:00Z">
        <w:r>
          <w:rPr>
            <w:noProof/>
          </w:rPr>
          <w:t>4</w:t>
        </w:r>
      </w:ins>
      <w:ins w:id="837" w:author="W.L.P.M. Wijetunga" w:date="2021-06-16T07:32:00Z">
        <w:r>
          <w:fldChar w:fldCharType="end"/>
        </w:r>
      </w:ins>
    </w:p>
    <w:p w14:paraId="00000110" w14:textId="704A8EE3" w:rsidR="003A2128" w:rsidRPr="00F973B3" w:rsidDel="006760C9" w:rsidRDefault="000C0523" w:rsidP="00CE4A82">
      <w:pPr>
        <w:pBdr>
          <w:top w:val="nil"/>
          <w:left w:val="nil"/>
          <w:bottom w:val="nil"/>
          <w:right w:val="nil"/>
          <w:between w:val="nil"/>
        </w:pBdr>
        <w:spacing w:after="200" w:line="240" w:lineRule="auto"/>
        <w:ind w:left="2160" w:firstLine="720"/>
        <w:rPr>
          <w:del w:id="838" w:author="W.L.P.M. Wijetunga" w:date="2021-06-16T07:32:00Z"/>
          <w:rFonts w:ascii="Times New Roman" w:hAnsi="Times New Roman" w:cs="Times New Roman"/>
          <w:i/>
          <w:color w:val="1F497D"/>
          <w:sz w:val="18"/>
          <w:szCs w:val="18"/>
          <w:rPrChange w:id="839" w:author="W.L.P.M. Wijetunga" w:date="2021-06-15T15:46:00Z">
            <w:rPr>
              <w:del w:id="840" w:author="W.L.P.M. Wijetunga" w:date="2021-06-16T07:32:00Z"/>
              <w:i/>
              <w:color w:val="1F497D"/>
              <w:sz w:val="18"/>
              <w:szCs w:val="18"/>
            </w:rPr>
          </w:rPrChange>
        </w:rPr>
      </w:pPr>
      <w:del w:id="841" w:author="W.L.P.M. Wijetunga" w:date="2021-06-16T07:32:00Z">
        <w:r w:rsidRPr="00F973B3" w:rsidDel="006760C9">
          <w:rPr>
            <w:rFonts w:ascii="Times New Roman" w:hAnsi="Times New Roman" w:cs="Times New Roman"/>
            <w:i/>
            <w:color w:val="1F497D"/>
            <w:sz w:val="18"/>
            <w:szCs w:val="18"/>
            <w:rPrChange w:id="842" w:author="W.L.P.M. Wijetunga" w:date="2021-06-15T15:46:00Z">
              <w:rPr>
                <w:i/>
                <w:color w:val="1F497D"/>
                <w:sz w:val="18"/>
                <w:szCs w:val="18"/>
              </w:rPr>
            </w:rPrChange>
          </w:rPr>
          <w:lastRenderedPageBreak/>
          <w:delText>Figure 3: Pie Chart 1 from response sheet</w:delText>
        </w:r>
      </w:del>
    </w:p>
    <w:p w14:paraId="43313B9D" w14:textId="77777777" w:rsidR="006760C9" w:rsidRDefault="000C0523" w:rsidP="006760C9">
      <w:pPr>
        <w:keepNext/>
        <w:pBdr>
          <w:top w:val="nil"/>
          <w:left w:val="nil"/>
          <w:bottom w:val="nil"/>
          <w:right w:val="nil"/>
          <w:between w:val="nil"/>
        </w:pBdr>
        <w:spacing w:after="120"/>
        <w:jc w:val="center"/>
        <w:rPr>
          <w:ins w:id="843" w:author="W.L.P.M. Wijetunga" w:date="2021-06-16T07:33:00Z"/>
        </w:rPr>
      </w:pPr>
      <w:del w:id="844" w:author="W.L.P.M. Wijetunga" w:date="2021-06-16T07:32:00Z">
        <w:r w:rsidRPr="00F973B3" w:rsidDel="006760C9">
          <w:rPr>
            <w:rFonts w:ascii="Times New Roman" w:hAnsi="Times New Roman" w:cs="Times New Roman"/>
            <w:i/>
            <w:noProof/>
            <w:color w:val="1F497D"/>
            <w:sz w:val="18"/>
            <w:szCs w:val="18"/>
            <w:lang w:val="en-GB" w:bidi="ar-SA"/>
            <w:rPrChange w:id="845" w:author="W.L.P.M. Wijetunga" w:date="2021-06-15T15:46:00Z">
              <w:rPr>
                <w:i/>
                <w:noProof/>
                <w:color w:val="1F497D"/>
                <w:sz w:val="18"/>
                <w:szCs w:val="18"/>
                <w:lang w:val="en-GB" w:bidi="ar-SA"/>
              </w:rPr>
            </w:rPrChange>
          </w:rPr>
          <w:drawing>
            <wp:inline distT="0" distB="0" distL="0" distR="0" wp14:anchorId="7D06BE62" wp14:editId="18A0786E">
              <wp:extent cx="3711127" cy="3544958"/>
              <wp:effectExtent l="0" t="0" r="0" b="0"/>
              <wp:docPr id="75" name="image2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pie chart&#10;&#10;Description automatically generated"/>
                      <pic:cNvPicPr preferRelativeResize="0"/>
                    </pic:nvPicPr>
                    <pic:blipFill>
                      <a:blip r:embed="rId21"/>
                      <a:srcRect l="18975" t="4970" r="21897" b="10220"/>
                      <a:stretch>
                        <a:fillRect/>
                      </a:stretch>
                    </pic:blipFill>
                    <pic:spPr>
                      <a:xfrm>
                        <a:off x="0" y="0"/>
                        <a:ext cx="3711127" cy="3544958"/>
                      </a:xfrm>
                      <a:prstGeom prst="rect">
                        <a:avLst/>
                      </a:prstGeom>
                      <a:ln/>
                    </pic:spPr>
                  </pic:pic>
                </a:graphicData>
              </a:graphic>
            </wp:inline>
          </w:drawing>
        </w:r>
      </w:del>
      <w:ins w:id="846" w:author="W.L.P.M. Wijetunga" w:date="2021-06-16T07:32:00Z">
        <w:r w:rsidR="006760C9" w:rsidRPr="006760C9">
          <w:rPr>
            <w:rFonts w:ascii="Times New Roman" w:eastAsia="Times New Roman" w:hAnsi="Times New Roman" w:cs="Times New Roman"/>
            <w:noProof/>
            <w:color w:val="000000"/>
            <w:sz w:val="24"/>
            <w:szCs w:val="24"/>
          </w:rPr>
          <w:drawing>
            <wp:inline distT="0" distB="0" distL="0" distR="0" wp14:anchorId="430D7046" wp14:editId="664670F9">
              <wp:extent cx="3039036" cy="3921747"/>
              <wp:effectExtent l="0" t="0" r="0" b="317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pic:nvPicPr>
                    <pic:blipFill>
                      <a:blip r:embed="rId22"/>
                      <a:stretch>
                        <a:fillRect/>
                      </a:stretch>
                    </pic:blipFill>
                    <pic:spPr>
                      <a:xfrm>
                        <a:off x="0" y="0"/>
                        <a:ext cx="3044893" cy="3929305"/>
                      </a:xfrm>
                      <a:prstGeom prst="rect">
                        <a:avLst/>
                      </a:prstGeom>
                    </pic:spPr>
                  </pic:pic>
                </a:graphicData>
              </a:graphic>
            </wp:inline>
          </w:drawing>
        </w:r>
      </w:ins>
    </w:p>
    <w:p w14:paraId="00000111" w14:textId="3A2D54A1" w:rsidR="003A2128" w:rsidRPr="00F973B3" w:rsidRDefault="006760C9">
      <w:pPr>
        <w:pStyle w:val="Caption"/>
        <w:jc w:val="center"/>
        <w:rPr>
          <w:rFonts w:ascii="Times New Roman" w:eastAsia="Times New Roman" w:hAnsi="Times New Roman" w:cs="Times New Roman"/>
          <w:color w:val="000000"/>
          <w:sz w:val="24"/>
          <w:szCs w:val="24"/>
        </w:rPr>
        <w:pPrChange w:id="847" w:author="W.L.P.M. Wijetunga" w:date="2021-06-16T07:33:00Z">
          <w:pPr>
            <w:keepNext/>
            <w:pBdr>
              <w:top w:val="nil"/>
              <w:left w:val="nil"/>
              <w:bottom w:val="nil"/>
              <w:right w:val="nil"/>
              <w:between w:val="nil"/>
            </w:pBdr>
            <w:spacing w:after="120"/>
            <w:jc w:val="center"/>
          </w:pPr>
        </w:pPrChange>
      </w:pPr>
      <w:ins w:id="848" w:author="W.L.P.M. Wijetunga" w:date="2021-06-16T07:33:00Z">
        <w:r>
          <w:t xml:space="preserve">Figure </w:t>
        </w:r>
        <w:r>
          <w:fldChar w:fldCharType="begin"/>
        </w:r>
        <w:r>
          <w:instrText xml:space="preserve"> SEQ Figure \* ARABIC </w:instrText>
        </w:r>
      </w:ins>
      <w:r>
        <w:fldChar w:fldCharType="separate"/>
      </w:r>
      <w:ins w:id="849" w:author="W.L.P.M. Wijetunga" w:date="2021-06-16T07:35:00Z">
        <w:r>
          <w:rPr>
            <w:noProof/>
          </w:rPr>
          <w:t>5</w:t>
        </w:r>
      </w:ins>
      <w:ins w:id="850" w:author="W.L.P.M. Wijetunga" w:date="2021-06-16T07:33:00Z">
        <w:r>
          <w:fldChar w:fldCharType="end"/>
        </w:r>
      </w:ins>
    </w:p>
    <w:p w14:paraId="04D5C779" w14:textId="77777777" w:rsidR="006760C9" w:rsidRDefault="006760C9">
      <w:pPr>
        <w:keepNext/>
        <w:pBdr>
          <w:top w:val="nil"/>
          <w:left w:val="nil"/>
          <w:bottom w:val="nil"/>
          <w:right w:val="nil"/>
          <w:between w:val="nil"/>
        </w:pBdr>
        <w:spacing w:after="200" w:line="240" w:lineRule="auto"/>
        <w:ind w:left="720" w:firstLine="720"/>
        <w:rPr>
          <w:ins w:id="851" w:author="W.L.P.M. Wijetunga" w:date="2021-06-16T07:34:00Z"/>
        </w:rPr>
        <w:pPrChange w:id="852" w:author="W.L.P.M. Wijetunga" w:date="2021-06-16T07:34:00Z">
          <w:pPr>
            <w:pBdr>
              <w:top w:val="nil"/>
              <w:left w:val="nil"/>
              <w:bottom w:val="nil"/>
              <w:right w:val="nil"/>
              <w:between w:val="nil"/>
            </w:pBdr>
            <w:spacing w:after="200" w:line="240" w:lineRule="auto"/>
            <w:ind w:left="720" w:firstLine="720"/>
          </w:pPr>
        </w:pPrChange>
      </w:pPr>
      <w:ins w:id="853" w:author="W.L.P.M. Wijetunga" w:date="2021-06-16T07:34:00Z">
        <w:r w:rsidRPr="006760C9">
          <w:rPr>
            <w:rFonts w:ascii="Times New Roman" w:hAnsi="Times New Roman" w:cs="Times New Roman"/>
            <w:i/>
            <w:noProof/>
            <w:color w:val="1F497D"/>
            <w:sz w:val="18"/>
            <w:szCs w:val="18"/>
          </w:rPr>
          <w:drawing>
            <wp:inline distT="0" distB="0" distL="0" distR="0" wp14:anchorId="71EB3A9A" wp14:editId="68340A6C">
              <wp:extent cx="3644153" cy="3604355"/>
              <wp:effectExtent l="0" t="0" r="0" b="254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23"/>
                      <a:stretch>
                        <a:fillRect/>
                      </a:stretch>
                    </pic:blipFill>
                    <pic:spPr>
                      <a:xfrm>
                        <a:off x="0" y="0"/>
                        <a:ext cx="3650876" cy="3611005"/>
                      </a:xfrm>
                      <a:prstGeom prst="rect">
                        <a:avLst/>
                      </a:prstGeom>
                    </pic:spPr>
                  </pic:pic>
                </a:graphicData>
              </a:graphic>
            </wp:inline>
          </w:drawing>
        </w:r>
      </w:ins>
    </w:p>
    <w:p w14:paraId="1852320C" w14:textId="61AFA308" w:rsidR="006760C9" w:rsidRDefault="006760C9" w:rsidP="006760C9">
      <w:pPr>
        <w:pStyle w:val="Caption"/>
        <w:rPr>
          <w:ins w:id="854" w:author="W.L.P.M. Wijetunga" w:date="2021-06-16T07:34:00Z"/>
        </w:rPr>
      </w:pPr>
      <w:ins w:id="855" w:author="W.L.P.M. Wijetunga" w:date="2021-06-16T07:34:00Z">
        <w:r>
          <w:t xml:space="preserve">Figure </w:t>
        </w:r>
        <w:r>
          <w:fldChar w:fldCharType="begin"/>
        </w:r>
        <w:r>
          <w:instrText xml:space="preserve"> SEQ Figure \* ARABIC </w:instrText>
        </w:r>
      </w:ins>
      <w:r>
        <w:fldChar w:fldCharType="separate"/>
      </w:r>
      <w:ins w:id="856" w:author="W.L.P.M. Wijetunga" w:date="2021-06-16T07:35:00Z">
        <w:r>
          <w:rPr>
            <w:noProof/>
          </w:rPr>
          <w:t>6</w:t>
        </w:r>
      </w:ins>
      <w:ins w:id="857" w:author="W.L.P.M. Wijetunga" w:date="2021-06-16T07:34:00Z">
        <w:r>
          <w:fldChar w:fldCharType="end"/>
        </w:r>
      </w:ins>
    </w:p>
    <w:p w14:paraId="00000112" w14:textId="004C2937" w:rsidR="003A2128" w:rsidRPr="00F973B3" w:rsidDel="006760C9" w:rsidRDefault="000C0523">
      <w:pPr>
        <w:pBdr>
          <w:top w:val="nil"/>
          <w:left w:val="nil"/>
          <w:bottom w:val="nil"/>
          <w:right w:val="nil"/>
          <w:between w:val="nil"/>
        </w:pBdr>
        <w:spacing w:after="200" w:line="240" w:lineRule="auto"/>
        <w:ind w:left="720" w:firstLine="720"/>
        <w:rPr>
          <w:del w:id="858" w:author="W.L.P.M. Wijetunga" w:date="2021-06-16T07:33:00Z"/>
          <w:rFonts w:ascii="Times New Roman" w:hAnsi="Times New Roman" w:cs="Times New Roman"/>
          <w:i/>
          <w:color w:val="1F497D"/>
          <w:sz w:val="18"/>
          <w:szCs w:val="18"/>
          <w:rPrChange w:id="859" w:author="W.L.P.M. Wijetunga" w:date="2021-06-15T15:46:00Z">
            <w:rPr>
              <w:del w:id="860" w:author="W.L.P.M. Wijetunga" w:date="2021-06-16T07:33:00Z"/>
              <w:i/>
              <w:color w:val="1F497D"/>
              <w:sz w:val="18"/>
              <w:szCs w:val="18"/>
            </w:rPr>
          </w:rPrChange>
        </w:rPr>
        <w:pPrChange w:id="861" w:author="W.L.P.M. Wijetunga" w:date="2021-06-16T07:34:00Z">
          <w:pPr>
            <w:pBdr>
              <w:top w:val="nil"/>
              <w:left w:val="nil"/>
              <w:bottom w:val="nil"/>
              <w:right w:val="nil"/>
              <w:between w:val="nil"/>
            </w:pBdr>
            <w:spacing w:after="200" w:line="240" w:lineRule="auto"/>
            <w:ind w:left="2160" w:firstLine="720"/>
          </w:pPr>
        </w:pPrChange>
      </w:pPr>
      <w:del w:id="862" w:author="W.L.P.M. Wijetunga" w:date="2021-06-16T07:33:00Z">
        <w:r w:rsidRPr="00F973B3" w:rsidDel="006760C9">
          <w:rPr>
            <w:rFonts w:ascii="Times New Roman" w:hAnsi="Times New Roman" w:cs="Times New Roman"/>
            <w:i/>
            <w:color w:val="1F497D"/>
            <w:sz w:val="18"/>
            <w:szCs w:val="18"/>
            <w:rPrChange w:id="863" w:author="W.L.P.M. Wijetunga" w:date="2021-06-15T15:46:00Z">
              <w:rPr>
                <w:i/>
                <w:color w:val="1F497D"/>
                <w:sz w:val="18"/>
                <w:szCs w:val="18"/>
              </w:rPr>
            </w:rPrChange>
          </w:rPr>
          <w:delText>Figure 4: Pie Chart 2 from response sheet</w:delText>
        </w:r>
      </w:del>
    </w:p>
    <w:p w14:paraId="00000113" w14:textId="2E35E65B" w:rsidR="003A2128" w:rsidRPr="00F973B3" w:rsidRDefault="000C0523">
      <w:pPr>
        <w:pBdr>
          <w:top w:val="nil"/>
          <w:left w:val="nil"/>
          <w:bottom w:val="nil"/>
          <w:right w:val="nil"/>
          <w:between w:val="nil"/>
        </w:pBdr>
        <w:spacing w:after="200" w:line="240" w:lineRule="auto"/>
        <w:ind w:left="720" w:firstLine="720"/>
        <w:rPr>
          <w:rFonts w:ascii="Times New Roman" w:eastAsia="Times New Roman" w:hAnsi="Times New Roman" w:cs="Times New Roman"/>
          <w:color w:val="000000"/>
          <w:sz w:val="24"/>
          <w:szCs w:val="24"/>
        </w:rPr>
        <w:pPrChange w:id="864" w:author="W.L.P.M. Wijetunga" w:date="2021-06-16T07:34:00Z">
          <w:pPr>
            <w:keepNext/>
            <w:pBdr>
              <w:top w:val="nil"/>
              <w:left w:val="nil"/>
              <w:bottom w:val="nil"/>
              <w:right w:val="nil"/>
              <w:between w:val="nil"/>
            </w:pBdr>
            <w:spacing w:after="120"/>
            <w:jc w:val="center"/>
          </w:pPr>
        </w:pPrChange>
      </w:pPr>
      <w:del w:id="865" w:author="W.L.P.M. Wijetunga" w:date="2021-06-16T07:33:00Z">
        <w:r w:rsidRPr="00F973B3" w:rsidDel="006760C9">
          <w:rPr>
            <w:rFonts w:ascii="Times New Roman" w:hAnsi="Times New Roman" w:cs="Times New Roman"/>
            <w:i/>
            <w:noProof/>
            <w:color w:val="1F497D"/>
            <w:sz w:val="18"/>
            <w:szCs w:val="18"/>
            <w:lang w:val="en-GB" w:bidi="ar-SA"/>
            <w:rPrChange w:id="866" w:author="W.L.P.M. Wijetunga" w:date="2021-06-15T15:46:00Z">
              <w:rPr>
                <w:i/>
                <w:noProof/>
                <w:color w:val="1F497D"/>
                <w:sz w:val="18"/>
                <w:szCs w:val="18"/>
                <w:lang w:val="en-GB" w:bidi="ar-SA"/>
              </w:rPr>
            </w:rPrChange>
          </w:rPr>
          <w:drawing>
            <wp:inline distT="0" distB="0" distL="0" distR="0" wp14:anchorId="78AE1B98" wp14:editId="64D2FB16">
              <wp:extent cx="4610100" cy="3454400"/>
              <wp:effectExtent l="0" t="0" r="0" b="0"/>
              <wp:docPr id="78" name="image30.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pie chart&#10;&#10;Description automatically generated"/>
                      <pic:cNvPicPr preferRelativeResize="0"/>
                    </pic:nvPicPr>
                    <pic:blipFill>
                      <a:blip r:embed="rId24"/>
                      <a:srcRect l="10149" t="5302" r="9763" b="4588"/>
                      <a:stretch>
                        <a:fillRect/>
                      </a:stretch>
                    </pic:blipFill>
                    <pic:spPr>
                      <a:xfrm>
                        <a:off x="0" y="0"/>
                        <a:ext cx="4610100" cy="3454400"/>
                      </a:xfrm>
                      <a:prstGeom prst="rect">
                        <a:avLst/>
                      </a:prstGeom>
                      <a:ln/>
                    </pic:spPr>
                  </pic:pic>
                </a:graphicData>
              </a:graphic>
            </wp:inline>
          </w:drawing>
        </w:r>
      </w:del>
    </w:p>
    <w:p w14:paraId="00000114" w14:textId="0DDE39F3" w:rsidR="003A2128" w:rsidRPr="00F973B3" w:rsidDel="006760C9" w:rsidRDefault="000C0523">
      <w:pPr>
        <w:pBdr>
          <w:top w:val="nil"/>
          <w:left w:val="nil"/>
          <w:bottom w:val="nil"/>
          <w:right w:val="nil"/>
          <w:between w:val="nil"/>
        </w:pBdr>
        <w:spacing w:after="200" w:line="240" w:lineRule="auto"/>
        <w:ind w:left="2160" w:firstLine="720"/>
        <w:rPr>
          <w:del w:id="867" w:author="W.L.P.M. Wijetunga" w:date="2021-06-16T07:33:00Z"/>
          <w:rFonts w:ascii="Times New Roman" w:hAnsi="Times New Roman" w:cs="Times New Roman"/>
          <w:i/>
          <w:color w:val="1F497D"/>
          <w:sz w:val="18"/>
          <w:szCs w:val="18"/>
          <w:rPrChange w:id="868" w:author="W.L.P.M. Wijetunga" w:date="2021-06-15T15:46:00Z">
            <w:rPr>
              <w:del w:id="869" w:author="W.L.P.M. Wijetunga" w:date="2021-06-16T07:33:00Z"/>
              <w:i/>
              <w:color w:val="1F497D"/>
              <w:sz w:val="18"/>
              <w:szCs w:val="18"/>
            </w:rPr>
          </w:rPrChange>
        </w:rPr>
      </w:pPr>
      <w:del w:id="870" w:author="W.L.P.M. Wijetunga" w:date="2021-06-16T07:33:00Z">
        <w:r w:rsidRPr="00F973B3" w:rsidDel="006760C9">
          <w:rPr>
            <w:rFonts w:ascii="Times New Roman" w:hAnsi="Times New Roman" w:cs="Times New Roman"/>
            <w:i/>
            <w:color w:val="1F497D"/>
            <w:sz w:val="18"/>
            <w:szCs w:val="18"/>
            <w:rPrChange w:id="871" w:author="W.L.P.M. Wijetunga" w:date="2021-06-15T15:46:00Z">
              <w:rPr>
                <w:i/>
                <w:color w:val="1F497D"/>
                <w:sz w:val="18"/>
                <w:szCs w:val="18"/>
              </w:rPr>
            </w:rPrChange>
          </w:rPr>
          <w:lastRenderedPageBreak/>
          <w:delText>Figure 5: Pie Chart 3 from response sheet</w:delText>
        </w:r>
      </w:del>
    </w:p>
    <w:p w14:paraId="00000115" w14:textId="4718EF7F" w:rsidR="003A2128" w:rsidRPr="00F973B3" w:rsidDel="006760C9" w:rsidRDefault="000C0523">
      <w:pPr>
        <w:keepNext/>
        <w:pBdr>
          <w:top w:val="nil"/>
          <w:left w:val="nil"/>
          <w:bottom w:val="nil"/>
          <w:right w:val="nil"/>
          <w:between w:val="nil"/>
        </w:pBdr>
        <w:spacing w:after="120"/>
        <w:rPr>
          <w:del w:id="872" w:author="W.L.P.M. Wijetunga" w:date="2021-06-16T07:33:00Z"/>
          <w:rFonts w:ascii="Times New Roman" w:eastAsia="Times New Roman" w:hAnsi="Times New Roman" w:cs="Times New Roman"/>
          <w:color w:val="000000"/>
          <w:sz w:val="24"/>
          <w:szCs w:val="24"/>
        </w:rPr>
      </w:pPr>
      <w:del w:id="873" w:author="W.L.P.M. Wijetunga" w:date="2021-06-16T07:33:00Z">
        <w:r w:rsidRPr="00F973B3" w:rsidDel="006760C9">
          <w:rPr>
            <w:rFonts w:ascii="Times New Roman" w:hAnsi="Times New Roman" w:cs="Times New Roman"/>
            <w:i/>
            <w:noProof/>
            <w:color w:val="1F497D"/>
            <w:sz w:val="18"/>
            <w:szCs w:val="18"/>
            <w:lang w:val="en-GB" w:bidi="ar-SA"/>
            <w:rPrChange w:id="874" w:author="W.L.P.M. Wijetunga" w:date="2021-06-15T15:46:00Z">
              <w:rPr>
                <w:i/>
                <w:noProof/>
                <w:color w:val="1F497D"/>
                <w:sz w:val="18"/>
                <w:szCs w:val="18"/>
                <w:lang w:val="en-GB" w:bidi="ar-SA"/>
              </w:rPr>
            </w:rPrChange>
          </w:rPr>
          <w:drawing>
            <wp:inline distT="0" distB="0" distL="0" distR="0" wp14:anchorId="35C164FC" wp14:editId="7379BC42">
              <wp:extent cx="5756275" cy="3340100"/>
              <wp:effectExtent l="0" t="0" r="0" b="0"/>
              <wp:docPr id="77" name="image2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Chart, pie chart&#10;&#10;Description automatically generated"/>
                      <pic:cNvPicPr preferRelativeResize="0"/>
                    </pic:nvPicPr>
                    <pic:blipFill>
                      <a:blip r:embed="rId25"/>
                      <a:srcRect t="2651" b="10221"/>
                      <a:stretch>
                        <a:fillRect/>
                      </a:stretch>
                    </pic:blipFill>
                    <pic:spPr>
                      <a:xfrm>
                        <a:off x="0" y="0"/>
                        <a:ext cx="5756275" cy="3340100"/>
                      </a:xfrm>
                      <a:prstGeom prst="rect">
                        <a:avLst/>
                      </a:prstGeom>
                      <a:ln/>
                    </pic:spPr>
                  </pic:pic>
                </a:graphicData>
              </a:graphic>
            </wp:inline>
          </w:drawing>
        </w:r>
      </w:del>
    </w:p>
    <w:p w14:paraId="00000116" w14:textId="3D0B6E4E" w:rsidR="003A2128" w:rsidRPr="00F973B3" w:rsidDel="006760C9" w:rsidRDefault="000C0523">
      <w:pPr>
        <w:pBdr>
          <w:top w:val="nil"/>
          <w:left w:val="nil"/>
          <w:bottom w:val="nil"/>
          <w:right w:val="nil"/>
          <w:between w:val="nil"/>
        </w:pBdr>
        <w:spacing w:after="200" w:line="240" w:lineRule="auto"/>
        <w:ind w:left="2160" w:firstLine="720"/>
        <w:rPr>
          <w:del w:id="875" w:author="W.L.P.M. Wijetunga" w:date="2021-06-16T07:33:00Z"/>
          <w:rFonts w:ascii="Times New Roman" w:hAnsi="Times New Roman" w:cs="Times New Roman"/>
          <w:i/>
          <w:color w:val="1F497D"/>
          <w:sz w:val="18"/>
          <w:szCs w:val="18"/>
          <w:rPrChange w:id="876" w:author="W.L.P.M. Wijetunga" w:date="2021-06-15T15:46:00Z">
            <w:rPr>
              <w:del w:id="877" w:author="W.L.P.M. Wijetunga" w:date="2021-06-16T07:33:00Z"/>
              <w:i/>
              <w:color w:val="1F497D"/>
              <w:sz w:val="18"/>
              <w:szCs w:val="18"/>
            </w:rPr>
          </w:rPrChange>
        </w:rPr>
      </w:pPr>
      <w:del w:id="878" w:author="W.L.P.M. Wijetunga" w:date="2021-06-16T07:33:00Z">
        <w:r w:rsidRPr="00F973B3" w:rsidDel="006760C9">
          <w:rPr>
            <w:rFonts w:ascii="Times New Roman" w:hAnsi="Times New Roman" w:cs="Times New Roman"/>
            <w:i/>
            <w:color w:val="1F497D"/>
            <w:sz w:val="18"/>
            <w:szCs w:val="18"/>
            <w:rPrChange w:id="879" w:author="W.L.P.M. Wijetunga" w:date="2021-06-15T15:46:00Z">
              <w:rPr>
                <w:i/>
                <w:color w:val="1F497D"/>
                <w:sz w:val="18"/>
                <w:szCs w:val="18"/>
              </w:rPr>
            </w:rPrChange>
          </w:rPr>
          <w:delText>Figure 6: Pie Chart 4 from response sheet</w:delText>
        </w:r>
      </w:del>
    </w:p>
    <w:p w14:paraId="16C5BDA7" w14:textId="77777777" w:rsidR="006760C9" w:rsidRDefault="000C0523" w:rsidP="006760C9">
      <w:pPr>
        <w:keepNext/>
        <w:pBdr>
          <w:top w:val="nil"/>
          <w:left w:val="nil"/>
          <w:bottom w:val="nil"/>
          <w:right w:val="nil"/>
          <w:between w:val="nil"/>
        </w:pBdr>
        <w:spacing w:after="120"/>
        <w:jc w:val="center"/>
        <w:rPr>
          <w:ins w:id="880" w:author="W.L.P.M. Wijetunga" w:date="2021-06-16T07:35:00Z"/>
        </w:rPr>
      </w:pPr>
      <w:del w:id="881" w:author="W.L.P.M. Wijetunga" w:date="2021-06-16T07:34:00Z">
        <w:r w:rsidRPr="00F973B3" w:rsidDel="006760C9">
          <w:rPr>
            <w:rFonts w:ascii="Times New Roman" w:hAnsi="Times New Roman" w:cs="Times New Roman"/>
            <w:i/>
            <w:noProof/>
            <w:color w:val="1F497D"/>
            <w:sz w:val="18"/>
            <w:szCs w:val="18"/>
            <w:lang w:val="en-GB" w:bidi="ar-SA"/>
            <w:rPrChange w:id="882" w:author="W.L.P.M. Wijetunga" w:date="2021-06-15T15:46:00Z">
              <w:rPr>
                <w:i/>
                <w:noProof/>
                <w:color w:val="1F497D"/>
                <w:sz w:val="18"/>
                <w:szCs w:val="18"/>
                <w:lang w:val="en-GB" w:bidi="ar-SA"/>
              </w:rPr>
            </w:rPrChange>
          </w:rPr>
          <w:drawing>
            <wp:inline distT="0" distB="0" distL="0" distR="0" wp14:anchorId="17AED22F" wp14:editId="18E3B8EA">
              <wp:extent cx="5168900" cy="3543300"/>
              <wp:effectExtent l="0" t="0" r="0" b="0"/>
              <wp:docPr id="81" name="image3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Chart, pie chart&#10;&#10;Description automatically generated"/>
                      <pic:cNvPicPr preferRelativeResize="0"/>
                    </pic:nvPicPr>
                    <pic:blipFill>
                      <a:blip r:embed="rId26"/>
                      <a:srcRect l="5075" t="3975" r="5128" b="3594"/>
                      <a:stretch>
                        <a:fillRect/>
                      </a:stretch>
                    </pic:blipFill>
                    <pic:spPr>
                      <a:xfrm>
                        <a:off x="0" y="0"/>
                        <a:ext cx="5168900" cy="3543300"/>
                      </a:xfrm>
                      <a:prstGeom prst="rect">
                        <a:avLst/>
                      </a:prstGeom>
                      <a:ln/>
                    </pic:spPr>
                  </pic:pic>
                </a:graphicData>
              </a:graphic>
            </wp:inline>
          </w:drawing>
        </w:r>
      </w:del>
      <w:ins w:id="883" w:author="W.L.P.M. Wijetunga" w:date="2021-06-16T07:34:00Z">
        <w:r w:rsidR="006760C9" w:rsidRPr="006760C9">
          <w:rPr>
            <w:rFonts w:ascii="Times New Roman" w:eastAsia="Times New Roman" w:hAnsi="Times New Roman" w:cs="Times New Roman"/>
            <w:noProof/>
            <w:color w:val="000000"/>
            <w:sz w:val="24"/>
            <w:szCs w:val="24"/>
          </w:rPr>
          <w:drawing>
            <wp:inline distT="0" distB="0" distL="0" distR="0" wp14:anchorId="10E7EF9E" wp14:editId="2131FFA2">
              <wp:extent cx="4263652" cy="5046772"/>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7"/>
                      <a:stretch>
                        <a:fillRect/>
                      </a:stretch>
                    </pic:blipFill>
                    <pic:spPr>
                      <a:xfrm>
                        <a:off x="0" y="0"/>
                        <a:ext cx="4268437" cy="5052435"/>
                      </a:xfrm>
                      <a:prstGeom prst="rect">
                        <a:avLst/>
                      </a:prstGeom>
                    </pic:spPr>
                  </pic:pic>
                </a:graphicData>
              </a:graphic>
            </wp:inline>
          </w:drawing>
        </w:r>
      </w:ins>
    </w:p>
    <w:p w14:paraId="00000117" w14:textId="6AB79AA5" w:rsidR="003A2128" w:rsidRPr="00F973B3" w:rsidRDefault="006760C9">
      <w:pPr>
        <w:pStyle w:val="Caption"/>
        <w:jc w:val="center"/>
        <w:rPr>
          <w:rFonts w:ascii="Times New Roman" w:eastAsia="Times New Roman" w:hAnsi="Times New Roman" w:cs="Times New Roman"/>
          <w:color w:val="000000"/>
          <w:sz w:val="24"/>
          <w:szCs w:val="24"/>
        </w:rPr>
        <w:pPrChange w:id="884" w:author="W.L.P.M. Wijetunga" w:date="2021-06-16T07:35:00Z">
          <w:pPr>
            <w:keepNext/>
            <w:pBdr>
              <w:top w:val="nil"/>
              <w:left w:val="nil"/>
              <w:bottom w:val="nil"/>
              <w:right w:val="nil"/>
              <w:between w:val="nil"/>
            </w:pBdr>
            <w:spacing w:after="120"/>
          </w:pPr>
        </w:pPrChange>
      </w:pPr>
      <w:ins w:id="885" w:author="W.L.P.M. Wijetunga" w:date="2021-06-16T07:35:00Z">
        <w:r>
          <w:t xml:space="preserve">Figure </w:t>
        </w:r>
        <w:r>
          <w:fldChar w:fldCharType="begin"/>
        </w:r>
        <w:r>
          <w:instrText xml:space="preserve"> SEQ Figure \* ARABIC </w:instrText>
        </w:r>
      </w:ins>
      <w:r>
        <w:fldChar w:fldCharType="separate"/>
      </w:r>
      <w:ins w:id="886" w:author="W.L.P.M. Wijetunga" w:date="2021-06-16T07:35:00Z">
        <w:r>
          <w:rPr>
            <w:noProof/>
          </w:rPr>
          <w:t>7</w:t>
        </w:r>
        <w:r>
          <w:fldChar w:fldCharType="end"/>
        </w:r>
      </w:ins>
    </w:p>
    <w:p w14:paraId="00000118" w14:textId="77777777" w:rsidR="003A2128" w:rsidRPr="00F973B3" w:rsidRDefault="000C0523">
      <w:pPr>
        <w:pBdr>
          <w:top w:val="nil"/>
          <w:left w:val="nil"/>
          <w:bottom w:val="nil"/>
          <w:right w:val="nil"/>
          <w:between w:val="nil"/>
        </w:pBdr>
        <w:spacing w:after="200" w:line="240" w:lineRule="auto"/>
        <w:ind w:left="1440" w:firstLine="720"/>
        <w:rPr>
          <w:rFonts w:ascii="Times New Roman" w:hAnsi="Times New Roman" w:cs="Times New Roman"/>
          <w:color w:val="1F497D"/>
          <w:sz w:val="18"/>
          <w:szCs w:val="18"/>
          <w:rPrChange w:id="887" w:author="W.L.P.M. Wijetunga" w:date="2021-06-15T15:46:00Z">
            <w:rPr>
              <w:color w:val="1F497D"/>
              <w:sz w:val="18"/>
              <w:szCs w:val="18"/>
            </w:rPr>
          </w:rPrChange>
        </w:rPr>
      </w:pPr>
      <w:del w:id="888" w:author="W.L.P.M. Wijetunga" w:date="2021-06-16T07:35:00Z">
        <w:r w:rsidRPr="00F973B3" w:rsidDel="006760C9">
          <w:rPr>
            <w:rFonts w:ascii="Times New Roman" w:hAnsi="Times New Roman" w:cs="Times New Roman"/>
            <w:i/>
            <w:color w:val="1F497D"/>
            <w:sz w:val="18"/>
            <w:szCs w:val="18"/>
            <w:rPrChange w:id="889" w:author="W.L.P.M. Wijetunga" w:date="2021-06-15T15:46:00Z">
              <w:rPr>
                <w:i/>
                <w:color w:val="1F497D"/>
                <w:sz w:val="18"/>
                <w:szCs w:val="18"/>
              </w:rPr>
            </w:rPrChange>
          </w:rPr>
          <w:delText>Figure 7: Pie Chart 5 from response sheet</w:delText>
        </w:r>
      </w:del>
    </w:p>
    <w:p w14:paraId="000001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1A" w14:textId="5A69B87B"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color w:val="000000"/>
          <w:sz w:val="24"/>
          <w:szCs w:val="24"/>
        </w:rPr>
        <w:t xml:space="preserve">As per </w:t>
      </w:r>
      <w:r w:rsidRPr="00F973B3">
        <w:rPr>
          <w:rFonts w:ascii="Times New Roman" w:eastAsia="Times New Roman" w:hAnsi="Times New Roman" w:cs="Times New Roman"/>
          <w:sz w:val="24"/>
          <w:szCs w:val="24"/>
        </w:rPr>
        <w:t>figure 3</w:t>
      </w:r>
      <w:r w:rsidRPr="00F973B3">
        <w:rPr>
          <w:rFonts w:ascii="Times New Roman" w:eastAsia="Times New Roman" w:hAnsi="Times New Roman" w:cs="Times New Roman"/>
          <w:color w:val="000000"/>
          <w:sz w:val="24"/>
          <w:szCs w:val="24"/>
        </w:rPr>
        <w:t xml:space="preserve">, </w:t>
      </w:r>
      <w:proofErr w:type="gramStart"/>
      <w:r w:rsidRPr="00F973B3">
        <w:rPr>
          <w:rFonts w:ascii="Times New Roman" w:eastAsia="Times New Roman" w:hAnsi="Times New Roman" w:cs="Times New Roman"/>
          <w:color w:val="000000"/>
          <w:sz w:val="24"/>
          <w:szCs w:val="24"/>
        </w:rPr>
        <w:t xml:space="preserve">it is clear that </w:t>
      </w:r>
      <w:r w:rsidRPr="00F973B3">
        <w:rPr>
          <w:rFonts w:ascii="Times New Roman" w:eastAsia="Times New Roman" w:hAnsi="Times New Roman" w:cs="Times New Roman"/>
          <w:sz w:val="24"/>
          <w:szCs w:val="24"/>
        </w:rPr>
        <w:t>more</w:t>
      </w:r>
      <w:proofErr w:type="gramEnd"/>
      <w:r w:rsidRPr="00F973B3">
        <w:rPr>
          <w:rFonts w:ascii="Times New Roman" w:eastAsia="Times New Roman" w:hAnsi="Times New Roman" w:cs="Times New Roman"/>
          <w:sz w:val="24"/>
          <w:szCs w:val="24"/>
        </w:rPr>
        <w:t xml:space="preserve"> than 66%</w:t>
      </w:r>
      <w:r w:rsidRPr="00F973B3">
        <w:rPr>
          <w:rFonts w:ascii="Times New Roman" w:eastAsia="Times New Roman" w:hAnsi="Times New Roman" w:cs="Times New Roman"/>
          <w:color w:val="000000"/>
          <w:sz w:val="24"/>
          <w:szCs w:val="24"/>
        </w:rPr>
        <w:t xml:space="preserve"> of the people are visi</w:t>
      </w:r>
      <w:r w:rsidRPr="00F973B3">
        <w:rPr>
          <w:rFonts w:ascii="Times New Roman" w:eastAsia="Times New Roman" w:hAnsi="Times New Roman" w:cs="Times New Roman"/>
          <w:sz w:val="24"/>
          <w:szCs w:val="24"/>
        </w:rPr>
        <w:t xml:space="preserve">ting a sports arena more than once a month. This aspect signifies how important our platform for society. Furthermore, as per figure 4, most of the people are currently making the booking via phone calls and the rest is making the booking by visiting the sports arena. </w:t>
      </w:r>
      <w:r w:rsidR="00CE4A82" w:rsidRPr="00F973B3">
        <w:rPr>
          <w:rFonts w:ascii="Times New Roman" w:eastAsia="Times New Roman" w:hAnsi="Times New Roman" w:cs="Times New Roman"/>
          <w:sz w:val="24"/>
          <w:szCs w:val="24"/>
        </w:rPr>
        <w:t>Both</w:t>
      </w:r>
      <w:r w:rsidRPr="00F973B3">
        <w:rPr>
          <w:rFonts w:ascii="Times New Roman" w:eastAsia="Times New Roman" w:hAnsi="Times New Roman" w:cs="Times New Roman"/>
          <w:sz w:val="24"/>
          <w:szCs w:val="24"/>
        </w:rPr>
        <w:t xml:space="preserve"> groups could make bookings and search for sports arena(s) from our platform</w:t>
      </w:r>
      <w:proofErr w:type="gramStart"/>
      <w:r w:rsidRPr="00F973B3">
        <w:rPr>
          <w:rFonts w:ascii="Times New Roman" w:eastAsia="Times New Roman" w:hAnsi="Times New Roman" w:cs="Times New Roman"/>
          <w:sz w:val="24"/>
          <w:szCs w:val="24"/>
        </w:rPr>
        <w:t xml:space="preserve">.  </w:t>
      </w:r>
      <w:proofErr w:type="gramEnd"/>
    </w:p>
    <w:p w14:paraId="0000011B" w14:textId="14C3D92C"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 xml:space="preserve">When it comes to booking, 64.6% of the responses have shown us that they make an average of 2-3 calls for each booking. This may include the first call to check for the sports arena’s availability and the second one again to make the booking and the other one may be to confirm the booking three days prior. Additionally, we have also taken the responses of the society of whether they think our platform would solve their issue. This is being depicted in figure 6. Amazingly, 73.1% said “Yes” to our solution. As their preferable features, we received the voting </w:t>
      </w:r>
      <w:proofErr w:type="gramStart"/>
      <w:r w:rsidRPr="00F973B3">
        <w:rPr>
          <w:rFonts w:ascii="Times New Roman" w:eastAsia="Times New Roman" w:hAnsi="Times New Roman" w:cs="Times New Roman"/>
          <w:sz w:val="24"/>
          <w:szCs w:val="24"/>
        </w:rPr>
        <w:t>more or less the</w:t>
      </w:r>
      <w:proofErr w:type="gramEnd"/>
      <w:r w:rsidRPr="00F973B3">
        <w:rPr>
          <w:rFonts w:ascii="Times New Roman" w:eastAsia="Times New Roman" w:hAnsi="Times New Roman" w:cs="Times New Roman"/>
          <w:sz w:val="24"/>
          <w:szCs w:val="24"/>
        </w:rPr>
        <w:t xml:space="preserve"> same for the above 5 features orderly Search for free timeslots, book a sports arena, Cancel booking, Search for sports arenas and rate sports arena.</w:t>
      </w:r>
    </w:p>
    <w:p w14:paraId="0000011C"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proofErr w:type="gramStart"/>
      <w:r w:rsidRPr="00F973B3">
        <w:rPr>
          <w:rFonts w:ascii="Times New Roman" w:eastAsia="Times New Roman" w:hAnsi="Times New Roman" w:cs="Times New Roman"/>
          <w:sz w:val="24"/>
          <w:szCs w:val="24"/>
        </w:rPr>
        <w:t>By considering all these facts, it</w:t>
      </w:r>
      <w:proofErr w:type="gramEnd"/>
      <w:r w:rsidRPr="00F973B3">
        <w:rPr>
          <w:rFonts w:ascii="Times New Roman" w:eastAsia="Times New Roman" w:hAnsi="Times New Roman" w:cs="Times New Roman"/>
          <w:sz w:val="24"/>
          <w:szCs w:val="24"/>
        </w:rPr>
        <w:t xml:space="preserve"> seems that our project is socially feasible.</w:t>
      </w:r>
    </w:p>
    <w:p w14:paraId="0000012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FF0000"/>
          <w:sz w:val="24"/>
          <w:szCs w:val="24"/>
        </w:rPr>
      </w:pPr>
    </w:p>
    <w:p w14:paraId="00000121" w14:textId="77777777" w:rsidR="003A2128" w:rsidRPr="00F973B3" w:rsidRDefault="000C0523">
      <w:pPr>
        <w:pStyle w:val="Heading2"/>
        <w:rPr>
          <w:rFonts w:cs="Times New Roman"/>
          <w:rPrChange w:id="890" w:author="W.L.P.M. Wijetunga" w:date="2021-06-15T15:46:00Z">
            <w:rPr/>
          </w:rPrChange>
        </w:rPr>
      </w:pPr>
      <w:bookmarkStart w:id="891" w:name="_heading=h.2jxsxqh" w:colFirst="0" w:colLast="0"/>
      <w:bookmarkEnd w:id="891"/>
      <w:r w:rsidRPr="00F973B3">
        <w:rPr>
          <w:rFonts w:cs="Times New Roman"/>
          <w:rPrChange w:id="892" w:author="W.L.P.M. Wijetunga" w:date="2021-06-15T15:46:00Z">
            <w:rPr/>
          </w:rPrChange>
        </w:rPr>
        <w:lastRenderedPageBreak/>
        <w:t>5.5 Economic Feasibility</w:t>
      </w:r>
    </w:p>
    <w:p w14:paraId="00000122" w14:textId="77777777" w:rsidR="003A2128" w:rsidRPr="00F973B3" w:rsidRDefault="003A2128">
      <w:pPr>
        <w:rPr>
          <w:rFonts w:ascii="Times New Roman" w:hAnsi="Times New Roman" w:cs="Times New Roman"/>
          <w:rPrChange w:id="893" w:author="W.L.P.M. Wijetunga" w:date="2021-06-15T15:46:00Z">
            <w:rPr/>
          </w:rPrChange>
        </w:rPr>
      </w:pPr>
    </w:p>
    <w:p w14:paraId="0000012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0000012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0253088C" w14:textId="77777777" w:rsidR="004C3CD1" w:rsidRDefault="004C3CD1">
      <w:pPr>
        <w:pBdr>
          <w:top w:val="nil"/>
          <w:left w:val="nil"/>
          <w:bottom w:val="nil"/>
          <w:right w:val="nil"/>
          <w:between w:val="nil"/>
        </w:pBdr>
        <w:spacing w:after="120"/>
        <w:rPr>
          <w:ins w:id="894" w:author="W.L.P.M. Wijetunga" w:date="2021-06-15T16:09:00Z"/>
          <w:rFonts w:ascii="Times New Roman" w:eastAsia="Times New Roman" w:hAnsi="Times New Roman" w:cs="Times New Roman"/>
          <w:color w:val="000000"/>
          <w:sz w:val="24"/>
          <w:szCs w:val="24"/>
        </w:rPr>
      </w:pPr>
    </w:p>
    <w:p w14:paraId="00000127" w14:textId="2F2D9251"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895" w:author="W.L.P.M. Wijetunga" w:date="2021-06-15T16:10:00Z">
            <w:rPr/>
          </w:rPrChange>
        </w:rPr>
        <w:pPrChange w:id="896"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897" w:author="W.L.P.M. Wijetunga" w:date="2021-06-15T16:10:00Z">
            <w:rPr/>
          </w:rPrChange>
        </w:rPr>
        <w:t>Therefore, our system is economically feasible.</w:t>
      </w:r>
    </w:p>
    <w:p w14:paraId="000001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A" w14:textId="77777777" w:rsidR="003A2128" w:rsidRPr="00F973B3" w:rsidRDefault="000C0523">
      <w:pPr>
        <w:pStyle w:val="Heading2"/>
        <w:rPr>
          <w:rFonts w:cs="Times New Roman"/>
          <w:rPrChange w:id="898" w:author="W.L.P.M. Wijetunga" w:date="2021-06-15T15:46:00Z">
            <w:rPr/>
          </w:rPrChange>
        </w:rPr>
      </w:pPr>
      <w:bookmarkStart w:id="899" w:name="_heading=h.z337ya" w:colFirst="0" w:colLast="0"/>
      <w:bookmarkEnd w:id="899"/>
      <w:r w:rsidRPr="00F973B3">
        <w:rPr>
          <w:rFonts w:cs="Times New Roman"/>
          <w:rPrChange w:id="900" w:author="W.L.P.M. Wijetunga" w:date="2021-06-15T15:46:00Z">
            <w:rPr/>
          </w:rPrChange>
        </w:rPr>
        <w:t>5.6 Schedule Feasibility</w:t>
      </w:r>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C"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p>
    <w:p w14:paraId="000001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E"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Below is the Gantt chart prepared with respect to our project.</w:t>
      </w:r>
    </w:p>
    <w:p w14:paraId="0000012F" w14:textId="6A1B2EFA" w:rsidR="003A2128" w:rsidRPr="00F973B3" w:rsidRDefault="00F20F8D">
      <w:pPr>
        <w:keepNext/>
        <w:pBdr>
          <w:top w:val="nil"/>
          <w:left w:val="nil"/>
          <w:bottom w:val="nil"/>
          <w:right w:val="nil"/>
          <w:between w:val="nil"/>
        </w:pBdr>
        <w:spacing w:after="120"/>
        <w:rPr>
          <w:rFonts w:ascii="Times New Roman" w:eastAsia="Times New Roman" w:hAnsi="Times New Roman" w:cs="Times New Roman"/>
          <w:color w:val="000000"/>
          <w:sz w:val="24"/>
          <w:szCs w:val="24"/>
        </w:rPr>
      </w:pPr>
      <w:ins w:id="901" w:author="W.L.P.M. Wijetunga" w:date="2021-06-16T09:34:00Z">
        <w:r w:rsidRPr="00F20F8D">
          <w:rPr>
            <w:rFonts w:ascii="Times New Roman" w:eastAsia="Times New Roman" w:hAnsi="Times New Roman" w:cs="Times New Roman"/>
            <w:color w:val="000000"/>
            <w:sz w:val="24"/>
            <w:szCs w:val="24"/>
          </w:rPr>
          <w:drawing>
            <wp:inline distT="0" distB="0" distL="0" distR="0" wp14:anchorId="2FE62EF9" wp14:editId="37725A31">
              <wp:extent cx="5756275" cy="2419985"/>
              <wp:effectExtent l="0" t="0" r="0" b="571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8"/>
                      <a:stretch>
                        <a:fillRect/>
                      </a:stretch>
                    </pic:blipFill>
                    <pic:spPr>
                      <a:xfrm>
                        <a:off x="0" y="0"/>
                        <a:ext cx="5756275" cy="2419985"/>
                      </a:xfrm>
                      <a:prstGeom prst="rect">
                        <a:avLst/>
                      </a:prstGeom>
                    </pic:spPr>
                  </pic:pic>
                </a:graphicData>
              </a:graphic>
            </wp:inline>
          </w:drawing>
        </w:r>
      </w:ins>
      <w:del w:id="902" w:author="W.L.P.M. Wijetunga" w:date="2021-06-16T09:32:00Z">
        <w:r w:rsidR="000C0523" w:rsidRPr="00F973B3" w:rsidDel="00F20F8D">
          <w:rPr>
            <w:rFonts w:ascii="Times New Roman" w:eastAsia="Times New Roman" w:hAnsi="Times New Roman" w:cs="Times New Roman"/>
            <w:noProof/>
            <w:color w:val="000000"/>
            <w:sz w:val="24"/>
            <w:szCs w:val="24"/>
            <w:lang w:val="en-GB" w:bidi="ar-SA"/>
          </w:rPr>
          <w:drawing>
            <wp:inline distT="0" distB="0" distL="0" distR="0" wp14:anchorId="36813E63" wp14:editId="445A0F36">
              <wp:extent cx="5958733" cy="2370761"/>
              <wp:effectExtent l="0" t="0" r="0" b="0"/>
              <wp:docPr id="79" name="image3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10;&#10;Description automatically generated"/>
                      <pic:cNvPicPr preferRelativeResize="0"/>
                    </pic:nvPicPr>
                    <pic:blipFill>
                      <a:blip r:embed="rId29"/>
                      <a:srcRect/>
                      <a:stretch>
                        <a:fillRect/>
                      </a:stretch>
                    </pic:blipFill>
                    <pic:spPr>
                      <a:xfrm>
                        <a:off x="0" y="0"/>
                        <a:ext cx="5958733" cy="2370761"/>
                      </a:xfrm>
                      <a:prstGeom prst="rect">
                        <a:avLst/>
                      </a:prstGeom>
                      <a:ln/>
                    </pic:spPr>
                  </pic:pic>
                </a:graphicData>
              </a:graphic>
            </wp:inline>
          </w:drawing>
        </w:r>
      </w:del>
    </w:p>
    <w:p w14:paraId="00000130" w14:textId="77777777" w:rsidR="003A2128" w:rsidRPr="00F973B3" w:rsidRDefault="000C0523">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Change w:id="903" w:author="W.L.P.M. Wijetunga" w:date="2021-06-15T15:46:00Z">
            <w:rPr>
              <w:i/>
              <w:color w:val="1F497D"/>
              <w:sz w:val="18"/>
              <w:szCs w:val="18"/>
            </w:rPr>
          </w:rPrChange>
        </w:rPr>
      </w:pPr>
      <w:r w:rsidRPr="00F973B3">
        <w:rPr>
          <w:rFonts w:ascii="Times New Roman" w:hAnsi="Times New Roman" w:cs="Times New Roman"/>
          <w:i/>
          <w:color w:val="1F497D"/>
          <w:sz w:val="18"/>
          <w:szCs w:val="18"/>
          <w:rPrChange w:id="904" w:author="W.L.P.M. Wijetunga" w:date="2021-06-15T15:46:00Z">
            <w:rPr>
              <w:i/>
              <w:color w:val="1F497D"/>
              <w:sz w:val="18"/>
              <w:szCs w:val="18"/>
            </w:rPr>
          </w:rPrChange>
        </w:rPr>
        <w:t>Figure 8: Gantt Chart</w:t>
      </w:r>
    </w:p>
    <w:p w14:paraId="000001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0"/>
        <w:tblW w:w="9065" w:type="dxa"/>
        <w:tblLayout w:type="fixed"/>
        <w:tblLook w:val="0400" w:firstRow="0" w:lastRow="0" w:firstColumn="0" w:lastColumn="0" w:noHBand="0" w:noVBand="1"/>
      </w:tblPr>
      <w:tblGrid>
        <w:gridCol w:w="5075"/>
        <w:gridCol w:w="1084"/>
        <w:gridCol w:w="2906"/>
      </w:tblGrid>
      <w:tr w:rsidR="003A2128" w:rsidRPr="00F973B3" w14:paraId="3E11FD16" w14:textId="77777777">
        <w:tc>
          <w:tcPr>
            <w:tcW w:w="5075" w:type="dxa"/>
          </w:tcPr>
          <w:p w14:paraId="0000013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Number of individual work hours (per week)</w:t>
            </w:r>
          </w:p>
        </w:tc>
        <w:tc>
          <w:tcPr>
            <w:tcW w:w="1084" w:type="dxa"/>
          </w:tcPr>
          <w:p w14:paraId="0000013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3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3A2128" w:rsidRPr="00F973B3" w14:paraId="5326FB59" w14:textId="77777777">
        <w:tc>
          <w:tcPr>
            <w:tcW w:w="5075" w:type="dxa"/>
          </w:tcPr>
          <w:p w14:paraId="0000013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Number of work hours as a team (per week)</w:t>
            </w:r>
          </w:p>
        </w:tc>
        <w:tc>
          <w:tcPr>
            <w:tcW w:w="1084" w:type="dxa"/>
          </w:tcPr>
          <w:p w14:paraId="0000013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38"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3A2128" w:rsidRPr="00F973B3" w14:paraId="198574AE" w14:textId="77777777">
        <w:tc>
          <w:tcPr>
            <w:tcW w:w="5075" w:type="dxa"/>
          </w:tcPr>
          <w:p w14:paraId="0000013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lastRenderedPageBreak/>
              <w:t>The e</w:t>
            </w:r>
            <w:r w:rsidRPr="00F973B3">
              <w:rPr>
                <w:rFonts w:ascii="Times New Roman" w:eastAsia="Times New Roman" w:hAnsi="Times New Roman" w:cs="Times New Roman"/>
                <w:color w:val="000000"/>
                <w:sz w:val="24"/>
                <w:szCs w:val="24"/>
              </w:rPr>
              <w:t>stimated number of weeks</w:t>
            </w:r>
          </w:p>
        </w:tc>
        <w:tc>
          <w:tcPr>
            <w:tcW w:w="1084" w:type="dxa"/>
          </w:tcPr>
          <w:p w14:paraId="0000013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3B"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3A2128" w:rsidRPr="00F973B3" w14:paraId="2FD9E78A" w14:textId="77777777">
        <w:tc>
          <w:tcPr>
            <w:tcW w:w="5075" w:type="dxa"/>
          </w:tcPr>
          <w:p w14:paraId="0000013C"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estimated</w:t>
            </w:r>
            <w:r w:rsidRPr="00F973B3">
              <w:rPr>
                <w:rFonts w:ascii="Times New Roman" w:eastAsia="Times New Roman" w:hAnsi="Times New Roman" w:cs="Times New Roman"/>
                <w:color w:val="000000"/>
                <w:sz w:val="24"/>
                <w:szCs w:val="24"/>
              </w:rPr>
              <w:t xml:space="preserve"> total of man</w:t>
            </w:r>
            <w:r w:rsidRPr="00F973B3">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hours</w:t>
            </w:r>
          </w:p>
        </w:tc>
        <w:tc>
          <w:tcPr>
            <w:tcW w:w="1084" w:type="dxa"/>
          </w:tcPr>
          <w:p w14:paraId="0000013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3E"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3A2128" w:rsidRPr="00F973B3" w14:paraId="5594790A" w14:textId="77777777">
        <w:tc>
          <w:tcPr>
            <w:tcW w:w="5075" w:type="dxa"/>
          </w:tcPr>
          <w:p w14:paraId="0000013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Risk buffer</w:t>
            </w:r>
          </w:p>
        </w:tc>
        <w:tc>
          <w:tcPr>
            <w:tcW w:w="1084" w:type="dxa"/>
          </w:tcPr>
          <w:p w14:paraId="0000014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4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3A2128" w:rsidRPr="00F973B3" w14:paraId="3BF461A7" w14:textId="77777777">
        <w:tc>
          <w:tcPr>
            <w:tcW w:w="5075" w:type="dxa"/>
          </w:tcPr>
          <w:p w14:paraId="00000142"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Budgeted Time</w:t>
            </w:r>
          </w:p>
        </w:tc>
        <w:tc>
          <w:tcPr>
            <w:tcW w:w="1084" w:type="dxa"/>
          </w:tcPr>
          <w:p w14:paraId="0000014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000014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905"/>
            <w:r w:rsidRPr="00F973B3">
              <w:rPr>
                <w:rFonts w:ascii="Times New Roman" w:eastAsia="Times New Roman" w:hAnsi="Times New Roman" w:cs="Times New Roman"/>
                <w:color w:val="000000"/>
                <w:sz w:val="24"/>
                <w:szCs w:val="24"/>
              </w:rPr>
              <w:t>1440h</w:t>
            </w:r>
            <w:commentRangeEnd w:id="905"/>
            <w:r w:rsidR="00FE6597" w:rsidRPr="00F973B3">
              <w:rPr>
                <w:rStyle w:val="CommentReference"/>
                <w:rFonts w:ascii="Times New Roman" w:hAnsi="Times New Roman" w:cs="Times New Roman"/>
                <w:rPrChange w:id="906" w:author="W.L.P.M. Wijetunga" w:date="2021-06-15T15:46:00Z">
                  <w:rPr>
                    <w:rStyle w:val="CommentReference"/>
                  </w:rPr>
                </w:rPrChange>
              </w:rPr>
              <w:commentReference w:id="905"/>
            </w:r>
          </w:p>
        </w:tc>
      </w:tr>
    </w:tbl>
    <w:p w14:paraId="0000014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A" w14:textId="03193F10"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A950414" w14:textId="41CA671B"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CE260B0" w14:textId="63A3E64D"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C6F1D0" w14:textId="68378A3B"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BEF930"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907" w:name="_heading=h.3j2qqm3" w:colFirst="0" w:colLast="0"/>
    <w:bookmarkEnd w:id="907"/>
    <w:p w14:paraId="0000014E" w14:textId="77777777" w:rsidR="003A2128" w:rsidRPr="00F973B3" w:rsidRDefault="00517F8E">
      <w:pPr>
        <w:pStyle w:val="Heading1"/>
        <w:numPr>
          <w:ilvl w:val="0"/>
          <w:numId w:val="17"/>
        </w:numPr>
        <w:rPr>
          <w:rFonts w:cs="Times New Roman"/>
          <w:rPrChange w:id="908" w:author="W.L.P.M. Wijetunga" w:date="2021-06-15T15:46:00Z">
            <w:rPr/>
          </w:rPrChange>
        </w:rPr>
      </w:pPr>
      <w:sdt>
        <w:sdtPr>
          <w:rPr>
            <w:rFonts w:cs="Times New Roman"/>
          </w:rPr>
          <w:tag w:val="goog_rdk_5"/>
          <w:id w:val="1386605707"/>
        </w:sdtPr>
        <w:sdtEndPr/>
        <w:sdtContent>
          <w:commentRangeStart w:id="909"/>
        </w:sdtContent>
      </w:sdt>
      <w:r w:rsidR="000C0523" w:rsidRPr="00F973B3">
        <w:rPr>
          <w:rFonts w:cs="Times New Roman"/>
          <w:rPrChange w:id="910" w:author="W.L.P.M. Wijetunga" w:date="2021-06-15T15:46:00Z">
            <w:rPr/>
          </w:rPrChange>
        </w:rPr>
        <w:t>Deliverables of the project</w:t>
      </w:r>
      <w:commentRangeEnd w:id="909"/>
      <w:r w:rsidR="000C0523" w:rsidRPr="00F973B3">
        <w:rPr>
          <w:rFonts w:cs="Times New Roman"/>
          <w:rPrChange w:id="911" w:author="W.L.P.M. Wijetunga" w:date="2021-06-15T15:46:00Z">
            <w:rPr/>
          </w:rPrChange>
        </w:rPr>
        <w:commentReference w:id="909"/>
      </w:r>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F973B3" w:rsidRDefault="000C0523">
      <w:pPr>
        <w:numPr>
          <w:ilvl w:val="0"/>
          <w:numId w:val="10"/>
        </w:numPr>
        <w:pBdr>
          <w:top w:val="nil"/>
          <w:left w:val="nil"/>
          <w:bottom w:val="nil"/>
          <w:right w:val="nil"/>
          <w:between w:val="nil"/>
        </w:pBdr>
        <w:spacing w:after="120"/>
        <w:rPr>
          <w:rFonts w:ascii="Times New Roman" w:hAnsi="Times New Roman" w:cs="Times New Roman"/>
          <w:rPrChange w:id="912" w:author="W.L.P.M. Wijetunga" w:date="2021-06-15T15:46:00Z">
            <w:rPr/>
          </w:rPrChange>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F973B3" w:rsidRDefault="000C0523">
      <w:pPr>
        <w:numPr>
          <w:ilvl w:val="0"/>
          <w:numId w:val="10"/>
        </w:numPr>
        <w:pBdr>
          <w:top w:val="nil"/>
          <w:left w:val="nil"/>
          <w:bottom w:val="nil"/>
          <w:right w:val="nil"/>
          <w:between w:val="nil"/>
        </w:pBdr>
        <w:spacing w:after="120"/>
        <w:rPr>
          <w:rFonts w:ascii="Times New Roman" w:hAnsi="Times New Roman" w:cs="Times New Roman"/>
          <w:rPrChange w:id="913" w:author="W.L.P.M. Wijetunga" w:date="2021-06-15T15:46:00Z">
            <w:rPr/>
          </w:rPrChange>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will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000001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77777777" w:rsidR="003A2128" w:rsidRPr="00F973B3" w:rsidRDefault="000C0523">
      <w:pPr>
        <w:numPr>
          <w:ilvl w:val="0"/>
          <w:numId w:val="10"/>
        </w:numPr>
        <w:pBdr>
          <w:top w:val="nil"/>
          <w:left w:val="nil"/>
          <w:bottom w:val="nil"/>
          <w:right w:val="nil"/>
          <w:between w:val="nil"/>
        </w:pBdr>
        <w:spacing w:after="120"/>
        <w:rPr>
          <w:rFonts w:ascii="Times New Roman" w:hAnsi="Times New Roman" w:cs="Times New Roman"/>
          <w:rPrChange w:id="914" w:author="W.L.P.M. Wijetunga" w:date="2021-06-15T15:46:00Z">
            <w:rPr/>
          </w:rPrChange>
        </w:rPr>
      </w:pPr>
      <w:r w:rsidRPr="00F973B3">
        <w:rPr>
          <w:rFonts w:ascii="Times New Roman" w:eastAsia="Times New Roman" w:hAnsi="Times New Roman" w:cs="Times New Roman"/>
          <w:color w:val="000000"/>
          <w:sz w:val="24"/>
          <w:szCs w:val="24"/>
        </w:rPr>
        <w:t>License Agreement of the Application.</w:t>
      </w:r>
    </w:p>
    <w:p w14:paraId="00000157" w14:textId="77777777" w:rsidR="003A2128" w:rsidRPr="00F973B3"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8" w14:textId="77777777" w:rsidR="003A2128" w:rsidRPr="00F973B3" w:rsidRDefault="000C0523">
      <w:pPr>
        <w:numPr>
          <w:ilvl w:val="0"/>
          <w:numId w:val="10"/>
        </w:numPr>
        <w:pBdr>
          <w:top w:val="nil"/>
          <w:left w:val="nil"/>
          <w:bottom w:val="nil"/>
          <w:right w:val="nil"/>
          <w:between w:val="nil"/>
        </w:pBdr>
        <w:spacing w:after="120"/>
        <w:rPr>
          <w:rFonts w:ascii="Times New Roman" w:hAnsi="Times New Roman" w:cs="Times New Roman"/>
          <w:rPrChange w:id="915" w:author="W.L.P.M. Wijetunga" w:date="2021-06-15T15:46:00Z">
            <w:rPr/>
          </w:rPrChange>
        </w:rPr>
      </w:pPr>
      <w:r w:rsidRPr="00F973B3">
        <w:rPr>
          <w:rFonts w:ascii="Times New Roman" w:eastAsia="Times New Roman" w:hAnsi="Times New Roman" w:cs="Times New Roman"/>
          <w:color w:val="000000"/>
          <w:sz w:val="24"/>
          <w:szCs w:val="24"/>
        </w:rPr>
        <w:t>Appropriate License for the software.</w:t>
      </w:r>
    </w:p>
    <w:p w14:paraId="00000159" w14:textId="77777777" w:rsidR="003A2128" w:rsidRPr="00F973B3"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A" w14:textId="77777777" w:rsidR="003A2128" w:rsidRPr="00F973B3" w:rsidRDefault="000C0523">
      <w:pPr>
        <w:numPr>
          <w:ilvl w:val="0"/>
          <w:numId w:val="10"/>
        </w:numPr>
        <w:pBdr>
          <w:top w:val="nil"/>
          <w:left w:val="nil"/>
          <w:bottom w:val="nil"/>
          <w:right w:val="nil"/>
          <w:between w:val="nil"/>
        </w:pBdr>
        <w:spacing w:after="120"/>
        <w:rPr>
          <w:rFonts w:ascii="Times New Roman" w:hAnsi="Times New Roman" w:cs="Times New Roman"/>
          <w:rPrChange w:id="916" w:author="W.L.P.M. Wijetunga" w:date="2021-06-15T15:46:00Z">
            <w:rPr/>
          </w:rPrChange>
        </w:rPr>
      </w:pPr>
      <w:r w:rsidRPr="00F973B3">
        <w:rPr>
          <w:rFonts w:ascii="Times New Roman" w:eastAsia="Times New Roman" w:hAnsi="Times New Roman" w:cs="Times New Roman"/>
          <w:color w:val="000000"/>
          <w:sz w:val="24"/>
          <w:szCs w:val="24"/>
        </w:rPr>
        <w:t>Software Requirement Specification (SRS).</w:t>
      </w:r>
    </w:p>
    <w:p w14:paraId="0000015B"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917" w:name="_heading=h.1y810tw" w:colFirst="0" w:colLast="0"/>
    <w:bookmarkEnd w:id="917"/>
    <w:p w14:paraId="0000015D" w14:textId="77777777" w:rsidR="003A2128" w:rsidRPr="00F973B3" w:rsidRDefault="00517F8E">
      <w:pPr>
        <w:pStyle w:val="Heading1"/>
        <w:numPr>
          <w:ilvl w:val="0"/>
          <w:numId w:val="17"/>
        </w:numPr>
        <w:rPr>
          <w:rFonts w:cs="Times New Roman"/>
          <w:rPrChange w:id="918" w:author="W.L.P.M. Wijetunga" w:date="2021-06-15T15:46:00Z">
            <w:rPr/>
          </w:rPrChange>
        </w:rPr>
      </w:pPr>
      <w:sdt>
        <w:sdtPr>
          <w:rPr>
            <w:rFonts w:cs="Times New Roman"/>
          </w:rPr>
          <w:tag w:val="goog_rdk_6"/>
          <w:id w:val="-979076268"/>
        </w:sdtPr>
        <w:sdtEndPr/>
        <w:sdtContent>
          <w:commentRangeStart w:id="919"/>
        </w:sdtContent>
      </w:sdt>
      <w:r w:rsidR="000C0523" w:rsidRPr="00F973B3">
        <w:rPr>
          <w:rFonts w:cs="Times New Roman"/>
          <w:rPrChange w:id="920" w:author="W.L.P.M. Wijetunga" w:date="2021-06-15T15:46:00Z">
            <w:rPr/>
          </w:rPrChange>
        </w:rPr>
        <w:t>Project Constraints and Limitations</w:t>
      </w:r>
      <w:commentRangeEnd w:id="919"/>
      <w:r w:rsidR="000C0523" w:rsidRPr="00F973B3">
        <w:rPr>
          <w:rFonts w:cs="Times New Roman"/>
          <w:rPrChange w:id="921" w:author="W.L.P.M. Wijetunga" w:date="2021-06-15T15:46:00Z">
            <w:rPr/>
          </w:rPrChange>
        </w:rPr>
        <w:commentReference w:id="919"/>
      </w:r>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F"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22" w:author="W.L.P.M. Wijetunga" w:date="2021-06-15T16:10:00Z">
            <w:rPr/>
          </w:rPrChange>
        </w:rPr>
        <w:pPrChange w:id="923"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24" w:author="W.L.P.M. Wijetunga" w:date="2021-06-15T16:10:00Z">
            <w:rPr/>
          </w:rPrChange>
        </w:rPr>
        <w:t>Through the proposed platform, only the registered users would be allowed to make a booking and for that, every customer should have an available mobile phone number for verification processes</w:t>
      </w:r>
      <w:proofErr w:type="gramStart"/>
      <w:r w:rsidRPr="004C3CD1">
        <w:rPr>
          <w:rFonts w:ascii="Times New Roman" w:eastAsia="Times New Roman" w:hAnsi="Times New Roman" w:cs="Times New Roman"/>
          <w:color w:val="000000"/>
          <w:sz w:val="24"/>
          <w:szCs w:val="24"/>
          <w:rPrChange w:id="925" w:author="W.L.P.M. Wijetunga" w:date="2021-06-15T16:10:00Z">
            <w:rPr/>
          </w:rPrChange>
        </w:rPr>
        <w:t xml:space="preserve">.  </w:t>
      </w:r>
      <w:proofErr w:type="gramEnd"/>
    </w:p>
    <w:p w14:paraId="00000160"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26" w:author="W.L.P.M. Wijetunga" w:date="2021-06-15T16:10:00Z">
            <w:rPr/>
          </w:rPrChange>
        </w:rPr>
        <w:pPrChange w:id="927"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28" w:author="W.L.P.M. Wijetunga" w:date="2021-06-15T16:10:00Z">
            <w:rPr/>
          </w:rPrChange>
        </w:rPr>
        <w:t>Since the authority to choose the payment option is fully granted to the sports arena’s manager and the administration staff, any issues involved with the cash payments aren’t handled and not taken responsibility by the Sportizza platform.</w:t>
      </w:r>
    </w:p>
    <w:p w14:paraId="00000161"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29" w:author="W.L.P.M. Wijetunga" w:date="2021-06-15T16:10:00Z">
            <w:rPr/>
          </w:rPrChange>
        </w:rPr>
        <w:pPrChange w:id="930"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31" w:author="W.L.P.M. Wijetunga" w:date="2021-06-15T16:10:00Z">
            <w:rPr/>
          </w:rPrChange>
        </w:rPr>
        <w:t>Also, the customers are not allowed to reschedule their bookings. Instead, the customers could cancel their current booking, if permitted by the guidelines and make a new booking. Customers would receive their refunds within the next 14 days.</w:t>
      </w:r>
    </w:p>
    <w:p w14:paraId="00000162"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32" w:author="W.L.P.M. Wijetunga" w:date="2021-06-15T16:10:00Z">
            <w:rPr/>
          </w:rPrChange>
        </w:rPr>
        <w:pPrChange w:id="933"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34" w:author="W.L.P.M. Wijetunga" w:date="2021-06-15T16:10:00Z">
            <w:rPr/>
          </w:rPrChange>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00000163"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35" w:author="W.L.P.M. Wijetunga" w:date="2021-06-15T16:10:00Z">
            <w:rPr/>
          </w:rPrChange>
        </w:rPr>
        <w:pPrChange w:id="936"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37" w:author="W.L.P.M. Wijetunga" w:date="2021-06-15T16:10:00Z">
            <w:rPr/>
          </w:rPrChange>
        </w:rPr>
        <w:t xml:space="preserve">Furthermore, government-controlled sports arenas which </w:t>
      </w:r>
      <w:r w:rsidRPr="004C3CD1">
        <w:rPr>
          <w:rFonts w:ascii="Times New Roman" w:eastAsia="Times New Roman" w:hAnsi="Times New Roman" w:cs="Times New Roman"/>
          <w:sz w:val="24"/>
          <w:szCs w:val="24"/>
          <w:rPrChange w:id="938" w:author="W.L.P.M. Wijetunga" w:date="2021-06-15T16:10:00Z">
            <w:rPr/>
          </w:rPrChange>
        </w:rPr>
        <w:t>don’t</w:t>
      </w:r>
      <w:r w:rsidRPr="004C3CD1">
        <w:rPr>
          <w:rFonts w:ascii="Times New Roman" w:eastAsia="Times New Roman" w:hAnsi="Times New Roman" w:cs="Times New Roman"/>
          <w:color w:val="000000"/>
          <w:sz w:val="24"/>
          <w:szCs w:val="24"/>
          <w:rPrChange w:id="939" w:author="W.L.P.M. Wijetunga" w:date="2021-06-15T16:10:00Z">
            <w:rPr/>
          </w:rPrChange>
        </w:rPr>
        <w:t xml:space="preserve"> allow the customers to book their facilities per a required time slot couldn’t be booked via th</w:t>
      </w:r>
      <w:r w:rsidRPr="004C3CD1">
        <w:rPr>
          <w:rFonts w:ascii="Times New Roman" w:eastAsia="Times New Roman" w:hAnsi="Times New Roman" w:cs="Times New Roman"/>
          <w:sz w:val="24"/>
          <w:szCs w:val="24"/>
          <w:rPrChange w:id="940" w:author="W.L.P.M. Wijetunga" w:date="2021-06-15T16:10:00Z">
            <w:rPr/>
          </w:rPrChange>
        </w:rPr>
        <w:t xml:space="preserve">e </w:t>
      </w:r>
      <w:r w:rsidRPr="004C3CD1">
        <w:rPr>
          <w:rFonts w:ascii="Times New Roman" w:eastAsia="Times New Roman" w:hAnsi="Times New Roman" w:cs="Times New Roman"/>
          <w:color w:val="000000"/>
          <w:sz w:val="24"/>
          <w:szCs w:val="24"/>
          <w:rPrChange w:id="941" w:author="W.L.P.M. Wijetunga" w:date="2021-06-15T16:10:00Z">
            <w:rPr/>
          </w:rPrChange>
        </w:rPr>
        <w:t>Sportizza platform.</w:t>
      </w:r>
    </w:p>
    <w:p w14:paraId="00000164" w14:textId="77777777" w:rsidR="003A2128" w:rsidRPr="004C3CD1" w:rsidRDefault="000C0523">
      <w:pPr>
        <w:pStyle w:val="ListParagraph"/>
        <w:numPr>
          <w:ilvl w:val="0"/>
          <w:numId w:val="38"/>
        </w:numPr>
        <w:pBdr>
          <w:top w:val="nil"/>
          <w:left w:val="nil"/>
          <w:bottom w:val="nil"/>
          <w:right w:val="nil"/>
          <w:between w:val="nil"/>
        </w:pBdr>
        <w:spacing w:after="120"/>
        <w:rPr>
          <w:rFonts w:ascii="Times New Roman" w:eastAsia="Times New Roman" w:hAnsi="Times New Roman" w:cs="Times New Roman"/>
          <w:color w:val="000000"/>
          <w:sz w:val="24"/>
          <w:szCs w:val="24"/>
          <w:rPrChange w:id="942" w:author="W.L.P.M. Wijetunga" w:date="2021-06-15T16:10:00Z">
            <w:rPr/>
          </w:rPrChange>
        </w:rPr>
        <w:pPrChange w:id="943" w:author="W.L.P.M. Wijetunga" w:date="2021-06-15T16:10:00Z">
          <w:pPr>
            <w:pBdr>
              <w:top w:val="nil"/>
              <w:left w:val="nil"/>
              <w:bottom w:val="nil"/>
              <w:right w:val="nil"/>
              <w:between w:val="nil"/>
            </w:pBdr>
            <w:spacing w:after="120"/>
          </w:pPr>
        </w:pPrChange>
      </w:pPr>
      <w:r w:rsidRPr="004C3CD1">
        <w:rPr>
          <w:rFonts w:ascii="Times New Roman" w:eastAsia="Times New Roman" w:hAnsi="Times New Roman" w:cs="Times New Roman"/>
          <w:color w:val="000000"/>
          <w:sz w:val="24"/>
          <w:szCs w:val="24"/>
          <w:rPrChange w:id="944" w:author="W.L.P.M. Wijetunga" w:date="2021-06-15T16:10:00Z">
            <w:rPr/>
          </w:rPrChange>
        </w:rPr>
        <w:t xml:space="preserve">One last limitation of this project would be that we are using the waterfall model to carry out this project as the requirements are stable enough and the industry itself is quite stable over the long term. On the </w:t>
      </w:r>
      <w:r w:rsidRPr="004C3CD1">
        <w:rPr>
          <w:rFonts w:ascii="Times New Roman" w:eastAsia="Times New Roman" w:hAnsi="Times New Roman" w:cs="Times New Roman"/>
          <w:sz w:val="24"/>
          <w:szCs w:val="24"/>
          <w:rPrChange w:id="945" w:author="W.L.P.M. Wijetunga" w:date="2021-06-15T16:10:00Z">
            <w:rPr/>
          </w:rPrChange>
        </w:rPr>
        <w:t>flip side</w:t>
      </w:r>
      <w:r w:rsidRPr="004C3CD1">
        <w:rPr>
          <w:rFonts w:ascii="Times New Roman" w:eastAsia="Times New Roman" w:hAnsi="Times New Roman" w:cs="Times New Roman"/>
          <w:color w:val="000000"/>
          <w:sz w:val="24"/>
          <w:szCs w:val="24"/>
          <w:rPrChange w:id="946" w:author="W.L.P.M. Wijetunga" w:date="2021-06-15T16:10:00Z">
            <w:rPr/>
          </w:rPrChange>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0000016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947" w:name="_heading=h.4i7ojhp" w:colFirst="0" w:colLast="0"/>
    <w:bookmarkEnd w:id="947"/>
    <w:p w14:paraId="00000166" w14:textId="77777777" w:rsidR="003A2128" w:rsidRPr="00F973B3" w:rsidRDefault="00517F8E">
      <w:pPr>
        <w:pStyle w:val="Heading1"/>
        <w:numPr>
          <w:ilvl w:val="0"/>
          <w:numId w:val="17"/>
        </w:numPr>
        <w:rPr>
          <w:rFonts w:cs="Times New Roman"/>
          <w:rPrChange w:id="948" w:author="W.L.P.M. Wijetunga" w:date="2021-06-15T15:46:00Z">
            <w:rPr/>
          </w:rPrChange>
        </w:rPr>
      </w:pPr>
      <w:sdt>
        <w:sdtPr>
          <w:rPr>
            <w:rFonts w:cs="Times New Roman"/>
          </w:rPr>
          <w:tag w:val="goog_rdk_7"/>
          <w:id w:val="-1396891207"/>
        </w:sdtPr>
        <w:sdtEndPr/>
        <w:sdtContent>
          <w:commentRangeStart w:id="949"/>
        </w:sdtContent>
      </w:sdt>
      <w:r w:rsidR="000C0523" w:rsidRPr="00F973B3">
        <w:rPr>
          <w:rFonts w:cs="Times New Roman"/>
          <w:rPrChange w:id="950" w:author="W.L.P.M. Wijetunga" w:date="2021-06-15T15:46:00Z">
            <w:rPr/>
          </w:rPrChange>
        </w:rPr>
        <w:t>Requirements of the project</w:t>
      </w:r>
      <w:commentRangeEnd w:id="949"/>
      <w:r w:rsidR="000C0523" w:rsidRPr="00F973B3">
        <w:rPr>
          <w:rFonts w:cs="Times New Roman"/>
          <w:rPrChange w:id="951" w:author="W.L.P.M. Wijetunga" w:date="2021-06-15T15:46:00Z">
            <w:rPr/>
          </w:rPrChange>
        </w:rPr>
        <w:commentReference w:id="949"/>
      </w:r>
    </w:p>
    <w:p w14:paraId="0000016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8" w14:textId="77777777" w:rsidR="003A2128" w:rsidRPr="00F973B3" w:rsidRDefault="000C0523">
      <w:pPr>
        <w:pStyle w:val="Heading2"/>
        <w:rPr>
          <w:rFonts w:cs="Times New Roman"/>
          <w:rPrChange w:id="952" w:author="W.L.P.M. Wijetunga" w:date="2021-06-15T15:46:00Z">
            <w:rPr/>
          </w:rPrChange>
        </w:rPr>
      </w:pPr>
      <w:bookmarkStart w:id="953" w:name="_heading=h.2xcytpi" w:colFirst="0" w:colLast="0"/>
      <w:bookmarkEnd w:id="953"/>
      <w:r w:rsidRPr="00F973B3">
        <w:rPr>
          <w:rFonts w:cs="Times New Roman"/>
          <w:rPrChange w:id="954" w:author="W.L.P.M. Wijetunga" w:date="2021-06-15T15:46:00Z">
            <w:rPr/>
          </w:rPrChange>
        </w:rPr>
        <w:t>8.1 Functional Requirements</w:t>
      </w:r>
    </w:p>
    <w:p w14:paraId="0000016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are six main actors in the system,</w:t>
      </w:r>
    </w:p>
    <w:p w14:paraId="0000016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55" w:author="W.L.P.M. Wijetunga" w:date="2021-06-15T15:46:00Z">
            <w:rPr/>
          </w:rPrChange>
        </w:rPr>
      </w:pPr>
      <w:r w:rsidRPr="00F973B3">
        <w:rPr>
          <w:rFonts w:ascii="Times New Roman" w:eastAsia="Times New Roman" w:hAnsi="Times New Roman" w:cs="Times New Roman"/>
          <w:color w:val="000000"/>
          <w:sz w:val="24"/>
          <w:szCs w:val="24"/>
        </w:rPr>
        <w:lastRenderedPageBreak/>
        <w:t>Visitor</w:t>
      </w:r>
    </w:p>
    <w:p w14:paraId="0000016D"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56" w:author="W.L.P.M. Wijetunga" w:date="2021-06-15T15:46:00Z">
            <w:rPr/>
          </w:rPrChange>
        </w:rPr>
      </w:pPr>
      <w:r w:rsidRPr="00F973B3">
        <w:rPr>
          <w:rFonts w:ascii="Times New Roman" w:eastAsia="Times New Roman" w:hAnsi="Times New Roman" w:cs="Times New Roman"/>
          <w:color w:val="000000"/>
          <w:sz w:val="24"/>
          <w:szCs w:val="24"/>
        </w:rPr>
        <w:t>Customer</w:t>
      </w:r>
    </w:p>
    <w:p w14:paraId="0000016E"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57" w:author="W.L.P.M. Wijetunga" w:date="2021-06-15T15:46:00Z">
            <w:rPr/>
          </w:rPrChange>
        </w:rPr>
      </w:pPr>
      <w:r w:rsidRPr="00F973B3">
        <w:rPr>
          <w:rFonts w:ascii="Times New Roman" w:eastAsia="Times New Roman" w:hAnsi="Times New Roman" w:cs="Times New Roman"/>
          <w:color w:val="000000"/>
          <w:sz w:val="24"/>
          <w:szCs w:val="24"/>
        </w:rPr>
        <w:t>Manager of the sports arena</w:t>
      </w:r>
    </w:p>
    <w:p w14:paraId="0000016F"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58" w:author="W.L.P.M. Wijetunga" w:date="2021-06-15T15:46:00Z">
            <w:rPr/>
          </w:rPrChange>
        </w:rPr>
      </w:pPr>
      <w:r w:rsidRPr="00F973B3">
        <w:rPr>
          <w:rFonts w:ascii="Times New Roman" w:eastAsia="Times New Roman" w:hAnsi="Times New Roman" w:cs="Times New Roman"/>
          <w:color w:val="000000"/>
          <w:sz w:val="24"/>
          <w:szCs w:val="24"/>
        </w:rPr>
        <w:t>Administration staff of the sports arena</w:t>
      </w:r>
    </w:p>
    <w:p w14:paraId="00000170"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59" w:author="W.L.P.M. Wijetunga" w:date="2021-06-15T15:46:00Z">
            <w:rPr/>
          </w:rPrChange>
        </w:rPr>
      </w:pPr>
      <w:r w:rsidRPr="00F973B3">
        <w:rPr>
          <w:rFonts w:ascii="Times New Roman" w:eastAsia="Times New Roman" w:hAnsi="Times New Roman" w:cs="Times New Roman"/>
          <w:color w:val="000000"/>
          <w:sz w:val="24"/>
          <w:szCs w:val="24"/>
        </w:rPr>
        <w:t>Booking Handling staff of the sports arena</w:t>
      </w:r>
    </w:p>
    <w:p w14:paraId="00000171" w14:textId="77777777" w:rsidR="003A2128" w:rsidRPr="00F973B3" w:rsidRDefault="000C0523">
      <w:pPr>
        <w:numPr>
          <w:ilvl w:val="0"/>
          <w:numId w:val="12"/>
        </w:numPr>
        <w:pBdr>
          <w:top w:val="nil"/>
          <w:left w:val="nil"/>
          <w:bottom w:val="nil"/>
          <w:right w:val="nil"/>
          <w:between w:val="nil"/>
        </w:pBdr>
        <w:spacing w:after="120"/>
        <w:rPr>
          <w:rFonts w:ascii="Times New Roman" w:hAnsi="Times New Roman" w:cs="Times New Roman"/>
          <w:rPrChange w:id="960" w:author="W.L.P.M. Wijetunga" w:date="2021-06-15T15:46:00Z">
            <w:rPr/>
          </w:rPrChange>
        </w:rPr>
      </w:pPr>
      <w:r w:rsidRPr="00F973B3">
        <w:rPr>
          <w:rFonts w:ascii="Times New Roman" w:eastAsia="Times New Roman" w:hAnsi="Times New Roman" w:cs="Times New Roman"/>
          <w:color w:val="000000"/>
          <w:sz w:val="24"/>
          <w:szCs w:val="24"/>
        </w:rPr>
        <w:t>Admin</w:t>
      </w:r>
    </w:p>
    <w:p w14:paraId="000001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61" w:author="W.L.P.M. Wijetunga" w:date="2021-06-15T15:46:00Z">
            <w:rPr/>
          </w:rPrChange>
        </w:rPr>
      </w:pPr>
      <w:r w:rsidRPr="00F973B3">
        <w:rPr>
          <w:rFonts w:ascii="Times New Roman" w:eastAsia="Times New Roman" w:hAnsi="Times New Roman" w:cs="Times New Roman"/>
          <w:sz w:val="24"/>
          <w:szCs w:val="24"/>
        </w:rPr>
        <w:t xml:space="preserve">A visitor </w:t>
      </w:r>
      <w:r w:rsidRPr="00F973B3">
        <w:rPr>
          <w:rFonts w:ascii="Times New Roman" w:eastAsia="Times New Roman" w:hAnsi="Times New Roman" w:cs="Times New Roman"/>
          <w:color w:val="000000"/>
          <w:sz w:val="24"/>
          <w:szCs w:val="24"/>
        </w:rPr>
        <w:t>has the following functional requirements:</w:t>
      </w:r>
    </w:p>
    <w:p w14:paraId="00000176" w14:textId="77777777" w:rsidR="003A2128" w:rsidRPr="00F973B3" w:rsidRDefault="000C0523">
      <w:pPr>
        <w:numPr>
          <w:ilvl w:val="0"/>
          <w:numId w:val="29"/>
        </w:numPr>
        <w:pBdr>
          <w:top w:val="nil"/>
          <w:left w:val="nil"/>
          <w:bottom w:val="nil"/>
          <w:right w:val="nil"/>
          <w:between w:val="nil"/>
        </w:pBdr>
        <w:spacing w:after="120"/>
        <w:rPr>
          <w:rFonts w:ascii="Times New Roman" w:hAnsi="Times New Roman" w:cs="Times New Roman"/>
          <w:rPrChange w:id="962" w:author="W.L.P.M. Wijetunga" w:date="2021-06-15T15:46:00Z">
            <w:rPr/>
          </w:rPrChange>
        </w:rPr>
      </w:pPr>
      <w:r w:rsidRPr="00F973B3">
        <w:rPr>
          <w:rFonts w:ascii="Times New Roman" w:eastAsia="Times New Roman" w:hAnsi="Times New Roman" w:cs="Times New Roman"/>
          <w:color w:val="000000"/>
          <w:sz w:val="24"/>
          <w:szCs w:val="24"/>
        </w:rPr>
        <w:t>Search for sports arenas</w:t>
      </w:r>
    </w:p>
    <w:p w14:paraId="00000177" w14:textId="77777777" w:rsidR="003A2128" w:rsidRPr="00F973B3" w:rsidRDefault="000C0523">
      <w:pPr>
        <w:numPr>
          <w:ilvl w:val="0"/>
          <w:numId w:val="29"/>
        </w:numPr>
        <w:pBdr>
          <w:top w:val="nil"/>
          <w:left w:val="nil"/>
          <w:bottom w:val="nil"/>
          <w:right w:val="nil"/>
          <w:between w:val="nil"/>
        </w:pBdr>
        <w:spacing w:after="120"/>
        <w:rPr>
          <w:rFonts w:ascii="Times New Roman" w:hAnsi="Times New Roman" w:cs="Times New Roman"/>
          <w:rPrChange w:id="963" w:author="W.L.P.M. Wijetunga" w:date="2021-06-15T15:46:00Z">
            <w:rPr/>
          </w:rPrChange>
        </w:rPr>
      </w:pPr>
      <w:r w:rsidRPr="00F973B3">
        <w:rPr>
          <w:rFonts w:ascii="Times New Roman" w:eastAsia="Times New Roman" w:hAnsi="Times New Roman" w:cs="Times New Roman"/>
          <w:color w:val="000000"/>
          <w:sz w:val="24"/>
          <w:szCs w:val="24"/>
        </w:rPr>
        <w:t>Ask help/ support desk</w:t>
      </w:r>
    </w:p>
    <w:p w14:paraId="00000178"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64" w:author="W.L.P.M. Wijetunga" w:date="2021-06-15T15:46:00Z">
            <w:rPr/>
          </w:rPrChange>
        </w:rPr>
      </w:pPr>
      <w:r w:rsidRPr="00F973B3">
        <w:rPr>
          <w:rFonts w:ascii="Times New Roman" w:eastAsia="Times New Roman" w:hAnsi="Times New Roman" w:cs="Times New Roman"/>
          <w:sz w:val="24"/>
          <w:szCs w:val="24"/>
        </w:rPr>
        <w:t>A customer</w:t>
      </w:r>
      <w:r w:rsidRPr="00F973B3">
        <w:rPr>
          <w:rFonts w:ascii="Times New Roman" w:eastAsia="Times New Roman" w:hAnsi="Times New Roman" w:cs="Times New Roman"/>
          <w:color w:val="000000"/>
          <w:sz w:val="24"/>
          <w:szCs w:val="24"/>
        </w:rPr>
        <w:t xml:space="preserve"> has the following functional requirements:</w:t>
      </w:r>
    </w:p>
    <w:p w14:paraId="000001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A"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65" w:author="W.L.P.M. Wijetunga" w:date="2021-06-15T15:46:00Z">
            <w:rPr/>
          </w:rPrChange>
        </w:rPr>
      </w:pPr>
      <w:r w:rsidRPr="00F973B3">
        <w:rPr>
          <w:rFonts w:ascii="Times New Roman" w:eastAsia="Times New Roman" w:hAnsi="Times New Roman" w:cs="Times New Roman"/>
          <w:color w:val="000000"/>
          <w:sz w:val="24"/>
          <w:szCs w:val="24"/>
        </w:rPr>
        <w:t xml:space="preserve">Signup </w:t>
      </w:r>
    </w:p>
    <w:p w14:paraId="0000017B"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66" w:author="W.L.P.M. Wijetunga" w:date="2021-06-15T15:46:00Z">
            <w:rPr/>
          </w:rPrChange>
        </w:rPr>
      </w:pPr>
      <w:r w:rsidRPr="00F973B3">
        <w:rPr>
          <w:rFonts w:ascii="Times New Roman" w:eastAsia="Times New Roman" w:hAnsi="Times New Roman" w:cs="Times New Roman"/>
          <w:color w:val="000000"/>
          <w:sz w:val="24"/>
          <w:szCs w:val="24"/>
        </w:rPr>
        <w:t>Login/ Logout</w:t>
      </w:r>
    </w:p>
    <w:p w14:paraId="0000017C"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67" w:author="W.L.P.M. Wijetunga" w:date="2021-06-15T15:46:00Z">
            <w:rPr/>
          </w:rPrChange>
        </w:rPr>
      </w:pPr>
      <w:r w:rsidRPr="00F973B3">
        <w:rPr>
          <w:rFonts w:ascii="Times New Roman" w:eastAsia="Times New Roman" w:hAnsi="Times New Roman" w:cs="Times New Roman"/>
          <w:color w:val="000000"/>
          <w:sz w:val="24"/>
          <w:szCs w:val="24"/>
        </w:rPr>
        <w:t>Edit profile details</w:t>
      </w:r>
    </w:p>
    <w:p w14:paraId="0000017D"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68" w:author="W.L.P.M. Wijetunga" w:date="2021-06-15T15:46:00Z">
            <w:rPr/>
          </w:rPrChange>
        </w:rPr>
      </w:pPr>
      <w:r w:rsidRPr="00F973B3">
        <w:rPr>
          <w:rFonts w:ascii="Times New Roman" w:eastAsia="Times New Roman" w:hAnsi="Times New Roman" w:cs="Times New Roman"/>
          <w:color w:val="000000"/>
          <w:sz w:val="24"/>
          <w:szCs w:val="24"/>
        </w:rPr>
        <w:t>Search for sports arenas</w:t>
      </w:r>
    </w:p>
    <w:p w14:paraId="0000017E"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69" w:author="W.L.P.M. Wijetunga" w:date="2021-06-15T15:46:00Z">
            <w:rPr/>
          </w:rPrChange>
        </w:rPr>
      </w:pPr>
      <w:r w:rsidRPr="00F973B3">
        <w:rPr>
          <w:rFonts w:ascii="Times New Roman" w:eastAsia="Times New Roman" w:hAnsi="Times New Roman" w:cs="Times New Roman"/>
          <w:color w:val="000000"/>
          <w:sz w:val="24"/>
          <w:szCs w:val="24"/>
        </w:rPr>
        <w:t>Book sports arena</w:t>
      </w:r>
    </w:p>
    <w:p w14:paraId="0000017F"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0" w:author="W.L.P.M. Wijetunga" w:date="2021-06-15T15:46:00Z">
            <w:rPr/>
          </w:rPrChange>
        </w:rPr>
      </w:pPr>
      <w:r w:rsidRPr="00F973B3">
        <w:rPr>
          <w:rFonts w:ascii="Times New Roman" w:eastAsia="Times New Roman" w:hAnsi="Times New Roman" w:cs="Times New Roman"/>
          <w:color w:val="000000"/>
          <w:sz w:val="24"/>
          <w:szCs w:val="24"/>
        </w:rPr>
        <w:t>Do a payment</w:t>
      </w:r>
    </w:p>
    <w:p w14:paraId="00000180"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1" w:author="W.L.P.M. Wijetunga" w:date="2021-06-15T15:46:00Z">
            <w:rPr/>
          </w:rPrChange>
        </w:rPr>
      </w:pPr>
      <w:r w:rsidRPr="00F973B3">
        <w:rPr>
          <w:rFonts w:ascii="Times New Roman" w:eastAsia="Times New Roman" w:hAnsi="Times New Roman" w:cs="Times New Roman"/>
          <w:color w:val="000000"/>
          <w:sz w:val="24"/>
          <w:szCs w:val="24"/>
        </w:rPr>
        <w:t>Share booking via social media</w:t>
      </w:r>
    </w:p>
    <w:p w14:paraId="00000181"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2" w:author="W.L.P.M. Wijetunga" w:date="2021-06-15T15:46:00Z">
            <w:rPr/>
          </w:rPrChange>
        </w:rPr>
      </w:pPr>
      <w:r w:rsidRPr="00F973B3">
        <w:rPr>
          <w:rFonts w:ascii="Times New Roman" w:eastAsia="Times New Roman" w:hAnsi="Times New Roman" w:cs="Times New Roman"/>
          <w:color w:val="000000"/>
          <w:sz w:val="24"/>
          <w:szCs w:val="24"/>
        </w:rPr>
        <w:t>Rate sports arenas and provide reviews</w:t>
      </w:r>
    </w:p>
    <w:p w14:paraId="00000182"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3" w:author="W.L.P.M. Wijetunga" w:date="2021-06-15T15:46:00Z">
            <w:rPr/>
          </w:rPrChange>
        </w:rPr>
      </w:pPr>
      <w:r w:rsidRPr="00F973B3">
        <w:rPr>
          <w:rFonts w:ascii="Times New Roman" w:eastAsia="Times New Roman" w:hAnsi="Times New Roman" w:cs="Times New Roman"/>
          <w:color w:val="000000"/>
          <w:sz w:val="24"/>
          <w:szCs w:val="24"/>
        </w:rPr>
        <w:t>Create my sports arenas list</w:t>
      </w:r>
    </w:p>
    <w:p w14:paraId="00000183"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4" w:author="W.L.P.M. Wijetunga" w:date="2021-06-15T15:46:00Z">
            <w:rPr/>
          </w:rPrChange>
        </w:rPr>
      </w:pPr>
      <w:r w:rsidRPr="00F973B3">
        <w:rPr>
          <w:rFonts w:ascii="Times New Roman" w:eastAsia="Times New Roman" w:hAnsi="Times New Roman" w:cs="Times New Roman"/>
          <w:color w:val="000000"/>
          <w:sz w:val="24"/>
          <w:szCs w:val="24"/>
        </w:rPr>
        <w:t>Cancel booking</w:t>
      </w:r>
    </w:p>
    <w:p w14:paraId="00000184"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5" w:author="W.L.P.M. Wijetunga" w:date="2021-06-15T15:46:00Z">
            <w:rPr/>
          </w:rPrChange>
        </w:rPr>
      </w:pPr>
      <w:r w:rsidRPr="00F973B3">
        <w:rPr>
          <w:rFonts w:ascii="Times New Roman" w:eastAsia="Times New Roman" w:hAnsi="Times New Roman" w:cs="Times New Roman"/>
          <w:color w:val="000000"/>
          <w:sz w:val="24"/>
          <w:szCs w:val="24"/>
        </w:rPr>
        <w:t>View my bookings</w:t>
      </w:r>
    </w:p>
    <w:p w14:paraId="00000185" w14:textId="77777777" w:rsidR="003A2128" w:rsidRPr="00F973B3" w:rsidRDefault="000C0523">
      <w:pPr>
        <w:numPr>
          <w:ilvl w:val="0"/>
          <w:numId w:val="31"/>
        </w:numPr>
        <w:pBdr>
          <w:top w:val="nil"/>
          <w:left w:val="nil"/>
          <w:bottom w:val="nil"/>
          <w:right w:val="nil"/>
          <w:between w:val="nil"/>
        </w:pBdr>
        <w:spacing w:after="120"/>
        <w:rPr>
          <w:rFonts w:ascii="Times New Roman" w:hAnsi="Times New Roman" w:cs="Times New Roman"/>
          <w:rPrChange w:id="976" w:author="W.L.P.M. Wijetunga" w:date="2021-06-15T15:46:00Z">
            <w:rPr/>
          </w:rPrChange>
        </w:rPr>
      </w:pPr>
      <w:r w:rsidRPr="00F973B3">
        <w:rPr>
          <w:rFonts w:ascii="Times New Roman" w:eastAsia="Times New Roman" w:hAnsi="Times New Roman" w:cs="Times New Roman"/>
          <w:color w:val="000000"/>
          <w:sz w:val="24"/>
          <w:szCs w:val="24"/>
        </w:rPr>
        <w:t>Ask help/ support desk</w:t>
      </w:r>
    </w:p>
    <w:p w14:paraId="0000018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77" w:author="W.L.P.M. Wijetunga" w:date="2021-06-15T15:46:00Z">
            <w:rPr/>
          </w:rPrChange>
        </w:rPr>
      </w:pPr>
      <w:r w:rsidRPr="00F973B3">
        <w:rPr>
          <w:rFonts w:ascii="Times New Roman" w:eastAsia="Times New Roman" w:hAnsi="Times New Roman" w:cs="Times New Roman"/>
          <w:sz w:val="24"/>
          <w:szCs w:val="24"/>
        </w:rPr>
        <w:t>The manager</w:t>
      </w:r>
      <w:r w:rsidRPr="00F973B3">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78" w:author="W.L.P.M. Wijetunga" w:date="2021-06-15T15:46:00Z">
            <w:rPr/>
          </w:rPrChange>
        </w:rPr>
      </w:pPr>
      <w:r w:rsidRPr="00F973B3">
        <w:rPr>
          <w:rFonts w:ascii="Times New Roman" w:eastAsia="Times New Roman" w:hAnsi="Times New Roman" w:cs="Times New Roman"/>
          <w:color w:val="000000"/>
          <w:sz w:val="24"/>
          <w:szCs w:val="24"/>
        </w:rPr>
        <w:t>Register for an account</w:t>
      </w:r>
    </w:p>
    <w:p w14:paraId="0000018A"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79" w:author="W.L.P.M. Wijetunga" w:date="2021-06-15T15:46:00Z">
            <w:rPr/>
          </w:rPrChange>
        </w:rPr>
      </w:pPr>
      <w:r w:rsidRPr="00F973B3">
        <w:rPr>
          <w:rFonts w:ascii="Times New Roman" w:eastAsia="Times New Roman" w:hAnsi="Times New Roman" w:cs="Times New Roman"/>
          <w:color w:val="000000"/>
          <w:sz w:val="24"/>
          <w:szCs w:val="24"/>
        </w:rPr>
        <w:t>Login/Logout</w:t>
      </w:r>
    </w:p>
    <w:p w14:paraId="0000018B"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0" w:author="W.L.P.M. Wijetunga" w:date="2021-06-15T15:46:00Z">
            <w:rPr/>
          </w:rPrChange>
        </w:rPr>
      </w:pPr>
      <w:r w:rsidRPr="00F973B3">
        <w:rPr>
          <w:rFonts w:ascii="Times New Roman" w:eastAsia="Times New Roman" w:hAnsi="Times New Roman" w:cs="Times New Roman"/>
          <w:color w:val="000000"/>
          <w:sz w:val="24"/>
          <w:szCs w:val="24"/>
        </w:rPr>
        <w:t>Edit sports arena profile</w:t>
      </w:r>
    </w:p>
    <w:p w14:paraId="0000018C"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1" w:author="W.L.P.M. Wijetunga" w:date="2021-06-15T15:46:00Z">
            <w:rPr/>
          </w:rPrChange>
        </w:rPr>
      </w:pPr>
      <w:r w:rsidRPr="00F973B3">
        <w:rPr>
          <w:rFonts w:ascii="Times New Roman" w:eastAsia="Times New Roman" w:hAnsi="Times New Roman" w:cs="Times New Roman"/>
          <w:color w:val="000000"/>
          <w:sz w:val="24"/>
          <w:szCs w:val="24"/>
        </w:rPr>
        <w:t>Generate reports</w:t>
      </w:r>
    </w:p>
    <w:p w14:paraId="0000018D"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2" w:author="W.L.P.M. Wijetunga" w:date="2021-06-15T15:46:00Z">
            <w:rPr/>
          </w:rPrChange>
        </w:rPr>
      </w:pPr>
      <w:r w:rsidRPr="00F973B3">
        <w:rPr>
          <w:rFonts w:ascii="Times New Roman" w:eastAsia="Times New Roman" w:hAnsi="Times New Roman" w:cs="Times New Roman"/>
          <w:color w:val="000000"/>
          <w:sz w:val="24"/>
          <w:szCs w:val="24"/>
        </w:rPr>
        <w:lastRenderedPageBreak/>
        <w:t xml:space="preserve">Choose payment method </w:t>
      </w:r>
    </w:p>
    <w:p w14:paraId="0000018E"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3" w:author="W.L.P.M. Wijetunga" w:date="2021-06-15T15:46:00Z">
            <w:rPr/>
          </w:rPrChange>
        </w:rPr>
      </w:pPr>
      <w:r w:rsidRPr="00F973B3">
        <w:rPr>
          <w:rFonts w:ascii="Times New Roman" w:eastAsia="Times New Roman" w:hAnsi="Times New Roman" w:cs="Times New Roman"/>
          <w:color w:val="000000"/>
          <w:sz w:val="24"/>
          <w:szCs w:val="24"/>
        </w:rPr>
        <w:t>Reply to customer feedbacks and queries</w:t>
      </w:r>
    </w:p>
    <w:p w14:paraId="0000018F"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4" w:author="W.L.P.M. Wijetunga" w:date="2021-06-15T15:46:00Z">
            <w:rPr/>
          </w:rPrChange>
        </w:rPr>
      </w:pPr>
      <w:r w:rsidRPr="00F973B3">
        <w:rPr>
          <w:rFonts w:ascii="Times New Roman" w:eastAsia="Times New Roman" w:hAnsi="Times New Roman" w:cs="Times New Roman"/>
          <w:color w:val="000000"/>
          <w:sz w:val="24"/>
          <w:szCs w:val="24"/>
        </w:rPr>
        <w:t>Booking slots manually</w:t>
      </w:r>
    </w:p>
    <w:p w14:paraId="00000190"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5" w:author="W.L.P.M. Wijetunga" w:date="2021-06-15T15:46:00Z">
            <w:rPr/>
          </w:rPrChange>
        </w:rPr>
      </w:pPr>
      <w:r w:rsidRPr="00F973B3">
        <w:rPr>
          <w:rFonts w:ascii="Times New Roman" w:eastAsia="Times New Roman" w:hAnsi="Times New Roman" w:cs="Times New Roman"/>
          <w:color w:val="000000"/>
          <w:sz w:val="24"/>
          <w:szCs w:val="24"/>
        </w:rPr>
        <w:t>View bookings</w:t>
      </w:r>
    </w:p>
    <w:p w14:paraId="00000191" w14:textId="77777777" w:rsidR="003A2128" w:rsidRPr="00F973B3" w:rsidRDefault="000C0523">
      <w:pPr>
        <w:numPr>
          <w:ilvl w:val="0"/>
          <w:numId w:val="33"/>
        </w:numPr>
        <w:pBdr>
          <w:top w:val="nil"/>
          <w:left w:val="nil"/>
          <w:bottom w:val="nil"/>
          <w:right w:val="nil"/>
          <w:between w:val="nil"/>
        </w:pBdr>
        <w:spacing w:after="120"/>
        <w:rPr>
          <w:rFonts w:ascii="Times New Roman" w:hAnsi="Times New Roman" w:cs="Times New Roman"/>
          <w:rPrChange w:id="986" w:author="W.L.P.M. Wijetunga" w:date="2021-06-15T15:46:00Z">
            <w:rPr/>
          </w:rPrChange>
        </w:rPr>
      </w:pPr>
      <w:r w:rsidRPr="00F973B3">
        <w:rPr>
          <w:rFonts w:ascii="Times New Roman" w:eastAsia="Times New Roman" w:hAnsi="Times New Roman" w:cs="Times New Roman"/>
          <w:color w:val="000000"/>
          <w:sz w:val="24"/>
          <w:szCs w:val="24"/>
        </w:rPr>
        <w:t>Emergency booking cancellations</w:t>
      </w:r>
    </w:p>
    <w:p w14:paraId="000001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87" w:author="W.L.P.M. Wijetunga" w:date="2021-06-15T15:46:00Z">
            <w:rPr/>
          </w:rPrChange>
        </w:rPr>
      </w:pPr>
      <w:r w:rsidRPr="00F973B3">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88" w:author="W.L.P.M. Wijetunga" w:date="2021-06-15T15:46:00Z">
            <w:rPr/>
          </w:rPrChange>
        </w:rPr>
      </w:pPr>
      <w:r w:rsidRPr="00F973B3">
        <w:rPr>
          <w:rFonts w:ascii="Times New Roman" w:eastAsia="Times New Roman" w:hAnsi="Times New Roman" w:cs="Times New Roman"/>
          <w:color w:val="000000"/>
          <w:sz w:val="24"/>
          <w:szCs w:val="24"/>
        </w:rPr>
        <w:t>Register for an account</w:t>
      </w:r>
    </w:p>
    <w:p w14:paraId="00000195"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89" w:author="W.L.P.M. Wijetunga" w:date="2021-06-15T15:46:00Z">
            <w:rPr/>
          </w:rPrChange>
        </w:rPr>
      </w:pPr>
      <w:r w:rsidRPr="00F973B3">
        <w:rPr>
          <w:rFonts w:ascii="Times New Roman" w:eastAsia="Times New Roman" w:hAnsi="Times New Roman" w:cs="Times New Roman"/>
          <w:color w:val="000000"/>
          <w:sz w:val="24"/>
          <w:szCs w:val="24"/>
        </w:rPr>
        <w:t>Login/Logout</w:t>
      </w:r>
    </w:p>
    <w:p w14:paraId="00000196"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0" w:author="W.L.P.M. Wijetunga" w:date="2021-06-15T15:46:00Z">
            <w:rPr/>
          </w:rPrChange>
        </w:rPr>
      </w:pPr>
      <w:r w:rsidRPr="00F973B3">
        <w:rPr>
          <w:rFonts w:ascii="Times New Roman" w:eastAsia="Times New Roman" w:hAnsi="Times New Roman" w:cs="Times New Roman"/>
          <w:color w:val="000000"/>
          <w:sz w:val="24"/>
          <w:szCs w:val="24"/>
        </w:rPr>
        <w:t>Edit profile details</w:t>
      </w:r>
    </w:p>
    <w:p w14:paraId="00000197"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1" w:author="W.L.P.M. Wijetunga" w:date="2021-06-15T15:46:00Z">
            <w:rPr/>
          </w:rPrChange>
        </w:rPr>
      </w:pPr>
      <w:r w:rsidRPr="00F973B3">
        <w:rPr>
          <w:rFonts w:ascii="Times New Roman" w:eastAsia="Times New Roman" w:hAnsi="Times New Roman" w:cs="Times New Roman"/>
          <w:color w:val="000000"/>
          <w:sz w:val="24"/>
          <w:szCs w:val="24"/>
        </w:rPr>
        <w:t>Choose payment method</w:t>
      </w:r>
    </w:p>
    <w:p w14:paraId="00000198"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2" w:author="W.L.P.M. Wijetunga" w:date="2021-06-15T15:46:00Z">
            <w:rPr/>
          </w:rPrChange>
        </w:rPr>
      </w:pPr>
      <w:r w:rsidRPr="00F973B3">
        <w:rPr>
          <w:rFonts w:ascii="Times New Roman" w:eastAsia="Times New Roman" w:hAnsi="Times New Roman" w:cs="Times New Roman"/>
          <w:color w:val="000000"/>
          <w:sz w:val="24"/>
          <w:szCs w:val="24"/>
        </w:rPr>
        <w:t>Reply to customer feedbacks and queries</w:t>
      </w:r>
    </w:p>
    <w:p w14:paraId="00000199"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3" w:author="W.L.P.M. Wijetunga" w:date="2021-06-15T15:46:00Z">
            <w:rPr/>
          </w:rPrChange>
        </w:rPr>
      </w:pPr>
      <w:r w:rsidRPr="00F973B3">
        <w:rPr>
          <w:rFonts w:ascii="Times New Roman" w:eastAsia="Times New Roman" w:hAnsi="Times New Roman" w:cs="Times New Roman"/>
          <w:color w:val="000000"/>
          <w:sz w:val="24"/>
          <w:szCs w:val="24"/>
        </w:rPr>
        <w:t>View bookings</w:t>
      </w:r>
    </w:p>
    <w:p w14:paraId="0000019A"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4" w:author="W.L.P.M. Wijetunga" w:date="2021-06-15T15:46:00Z">
            <w:rPr/>
          </w:rPrChange>
        </w:rPr>
      </w:pPr>
      <w:r w:rsidRPr="00F973B3">
        <w:rPr>
          <w:rFonts w:ascii="Times New Roman" w:eastAsia="Times New Roman" w:hAnsi="Times New Roman" w:cs="Times New Roman"/>
          <w:color w:val="000000"/>
          <w:sz w:val="24"/>
          <w:szCs w:val="24"/>
        </w:rPr>
        <w:t>Booking Slots manually</w:t>
      </w:r>
    </w:p>
    <w:p w14:paraId="0000019B" w14:textId="77777777" w:rsidR="003A2128" w:rsidRPr="00F973B3" w:rsidRDefault="000C0523">
      <w:pPr>
        <w:numPr>
          <w:ilvl w:val="0"/>
          <w:numId w:val="34"/>
        </w:numPr>
        <w:pBdr>
          <w:top w:val="nil"/>
          <w:left w:val="nil"/>
          <w:bottom w:val="nil"/>
          <w:right w:val="nil"/>
          <w:between w:val="nil"/>
        </w:pBdr>
        <w:spacing w:after="120"/>
        <w:rPr>
          <w:rFonts w:ascii="Times New Roman" w:hAnsi="Times New Roman" w:cs="Times New Roman"/>
          <w:rPrChange w:id="995" w:author="W.L.P.M. Wijetunga" w:date="2021-06-15T15:46:00Z">
            <w:rPr/>
          </w:rPrChange>
        </w:rPr>
      </w:pPr>
      <w:r w:rsidRPr="00F973B3">
        <w:rPr>
          <w:rFonts w:ascii="Times New Roman" w:eastAsia="Times New Roman" w:hAnsi="Times New Roman" w:cs="Times New Roman"/>
          <w:color w:val="000000"/>
          <w:sz w:val="24"/>
          <w:szCs w:val="24"/>
        </w:rPr>
        <w:t>Emergency booking cancellations</w:t>
      </w:r>
    </w:p>
    <w:p w14:paraId="000001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96" w:author="W.L.P.M. Wijetunga" w:date="2021-06-15T15:46:00Z">
            <w:rPr/>
          </w:rPrChange>
        </w:rPr>
      </w:pPr>
      <w:r w:rsidRPr="00F973B3">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F973B3" w:rsidRDefault="000C0523">
      <w:pPr>
        <w:numPr>
          <w:ilvl w:val="0"/>
          <w:numId w:val="35"/>
        </w:numPr>
        <w:pBdr>
          <w:top w:val="nil"/>
          <w:left w:val="nil"/>
          <w:bottom w:val="nil"/>
          <w:right w:val="nil"/>
          <w:between w:val="nil"/>
        </w:pBdr>
        <w:spacing w:after="120"/>
        <w:ind w:hanging="360"/>
        <w:rPr>
          <w:rFonts w:ascii="Times New Roman" w:hAnsi="Times New Roman" w:cs="Times New Roman"/>
          <w:rPrChange w:id="997" w:author="W.L.P.M. Wijetunga" w:date="2021-06-15T15:46:00Z">
            <w:rPr/>
          </w:rPrChange>
        </w:rPr>
      </w:pPr>
      <w:r w:rsidRPr="00F973B3">
        <w:rPr>
          <w:rFonts w:ascii="Times New Roman" w:eastAsia="Times New Roman" w:hAnsi="Times New Roman" w:cs="Times New Roman"/>
          <w:color w:val="000000"/>
          <w:sz w:val="24"/>
          <w:szCs w:val="24"/>
        </w:rPr>
        <w:t>Login/Logout</w:t>
      </w:r>
    </w:p>
    <w:p w14:paraId="0000019F" w14:textId="77777777" w:rsidR="003A2128" w:rsidRPr="00F973B3" w:rsidRDefault="000C0523">
      <w:pPr>
        <w:numPr>
          <w:ilvl w:val="0"/>
          <w:numId w:val="35"/>
        </w:numPr>
        <w:pBdr>
          <w:top w:val="nil"/>
          <w:left w:val="nil"/>
          <w:bottom w:val="nil"/>
          <w:right w:val="nil"/>
          <w:between w:val="nil"/>
        </w:pBdr>
        <w:spacing w:after="120"/>
        <w:ind w:hanging="360"/>
        <w:rPr>
          <w:rFonts w:ascii="Times New Roman" w:hAnsi="Times New Roman" w:cs="Times New Roman"/>
          <w:rPrChange w:id="998" w:author="W.L.P.M. Wijetunga" w:date="2021-06-15T15:46:00Z">
            <w:rPr/>
          </w:rPrChange>
        </w:rPr>
      </w:pPr>
      <w:r w:rsidRPr="00F973B3">
        <w:rPr>
          <w:rFonts w:ascii="Times New Roman" w:eastAsia="Times New Roman" w:hAnsi="Times New Roman" w:cs="Times New Roman"/>
          <w:color w:val="000000"/>
          <w:sz w:val="24"/>
          <w:szCs w:val="24"/>
        </w:rPr>
        <w:t>View bookings</w:t>
      </w:r>
    </w:p>
    <w:p w14:paraId="000001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F973B3" w:rsidRDefault="000C0523">
      <w:pPr>
        <w:numPr>
          <w:ilvl w:val="0"/>
          <w:numId w:val="14"/>
        </w:numPr>
        <w:pBdr>
          <w:top w:val="nil"/>
          <w:left w:val="nil"/>
          <w:bottom w:val="nil"/>
          <w:right w:val="nil"/>
          <w:between w:val="nil"/>
        </w:pBdr>
        <w:spacing w:after="120"/>
        <w:rPr>
          <w:rFonts w:ascii="Times New Roman" w:hAnsi="Times New Roman" w:cs="Times New Roman"/>
          <w:rPrChange w:id="999" w:author="W.L.P.M. Wijetunga" w:date="2021-06-15T15:46:00Z">
            <w:rPr/>
          </w:rPrChange>
        </w:rPr>
      </w:pPr>
      <w:r w:rsidRPr="00F973B3">
        <w:rPr>
          <w:rFonts w:ascii="Times New Roman" w:eastAsia="Times New Roman" w:hAnsi="Times New Roman" w:cs="Times New Roman"/>
          <w:color w:val="000000"/>
          <w:sz w:val="24"/>
          <w:szCs w:val="24"/>
        </w:rPr>
        <w:t>Admin has the following functional requirements:</w:t>
      </w:r>
    </w:p>
    <w:p w14:paraId="000001A2"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0" w:author="W.L.P.M. Wijetunga" w:date="2021-06-15T15:46:00Z">
            <w:rPr/>
          </w:rPrChange>
        </w:rPr>
      </w:pPr>
      <w:r w:rsidRPr="00F973B3">
        <w:rPr>
          <w:rFonts w:ascii="Times New Roman" w:eastAsia="Times New Roman" w:hAnsi="Times New Roman" w:cs="Times New Roman"/>
          <w:color w:val="000000"/>
          <w:sz w:val="24"/>
          <w:szCs w:val="24"/>
        </w:rPr>
        <w:t>Login/Logout</w:t>
      </w:r>
    </w:p>
    <w:p w14:paraId="000001A3"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1" w:author="W.L.P.M. Wijetunga" w:date="2021-06-15T15:46:00Z">
            <w:rPr/>
          </w:rPrChange>
        </w:rPr>
      </w:pPr>
      <w:r w:rsidRPr="00F973B3">
        <w:rPr>
          <w:rFonts w:ascii="Times New Roman" w:eastAsia="Times New Roman" w:hAnsi="Times New Roman" w:cs="Times New Roman"/>
          <w:color w:val="000000"/>
          <w:sz w:val="24"/>
          <w:szCs w:val="24"/>
        </w:rPr>
        <w:t>Verify sports arenas for listing</w:t>
      </w:r>
    </w:p>
    <w:p w14:paraId="000001A4"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2" w:author="W.L.P.M. Wijetunga" w:date="2021-06-15T15:46:00Z">
            <w:rPr/>
          </w:rPrChange>
        </w:rPr>
      </w:pPr>
      <w:r w:rsidRPr="00F973B3">
        <w:rPr>
          <w:rFonts w:ascii="Times New Roman" w:eastAsia="Times New Roman" w:hAnsi="Times New Roman" w:cs="Times New Roman"/>
          <w:color w:val="000000"/>
          <w:sz w:val="24"/>
          <w:szCs w:val="24"/>
        </w:rPr>
        <w:t>Remove sports arenas</w:t>
      </w:r>
    </w:p>
    <w:p w14:paraId="000001A5"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3" w:author="W.L.P.M. Wijetunga" w:date="2021-06-15T15:46:00Z">
            <w:rPr/>
          </w:rPrChange>
        </w:rPr>
      </w:pPr>
      <w:r w:rsidRPr="00F973B3">
        <w:rPr>
          <w:rFonts w:ascii="Times New Roman" w:eastAsia="Times New Roman" w:hAnsi="Times New Roman" w:cs="Times New Roman"/>
          <w:color w:val="000000"/>
          <w:sz w:val="24"/>
          <w:szCs w:val="24"/>
        </w:rPr>
        <w:t>Remove customers</w:t>
      </w:r>
    </w:p>
    <w:p w14:paraId="000001A6"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4" w:author="W.L.P.M. Wijetunga" w:date="2021-06-15T15:46:00Z">
            <w:rPr/>
          </w:rPrChange>
        </w:rPr>
      </w:pPr>
      <w:r w:rsidRPr="00F973B3">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5" w:author="W.L.P.M. Wijetunga" w:date="2021-06-15T15:46:00Z">
            <w:rPr/>
          </w:rPrChange>
        </w:rPr>
      </w:pPr>
      <w:r w:rsidRPr="00F973B3">
        <w:rPr>
          <w:rFonts w:ascii="Times New Roman" w:eastAsia="Times New Roman" w:hAnsi="Times New Roman" w:cs="Times New Roman"/>
          <w:color w:val="000000"/>
          <w:sz w:val="24"/>
          <w:szCs w:val="24"/>
        </w:rPr>
        <w:t>Help &amp; support</w:t>
      </w:r>
    </w:p>
    <w:p w14:paraId="000001A8" w14:textId="77777777" w:rsidR="003A2128" w:rsidRPr="00F973B3" w:rsidRDefault="000C0523">
      <w:pPr>
        <w:numPr>
          <w:ilvl w:val="0"/>
          <w:numId w:val="23"/>
        </w:numPr>
        <w:pBdr>
          <w:top w:val="nil"/>
          <w:left w:val="nil"/>
          <w:bottom w:val="nil"/>
          <w:right w:val="nil"/>
          <w:between w:val="nil"/>
        </w:pBdr>
        <w:spacing w:after="120"/>
        <w:rPr>
          <w:rFonts w:ascii="Times New Roman" w:hAnsi="Times New Roman" w:cs="Times New Roman"/>
          <w:rPrChange w:id="1006" w:author="W.L.P.M. Wijetunga" w:date="2021-06-15T15:46:00Z">
            <w:rPr/>
          </w:rPrChange>
        </w:rPr>
      </w:pPr>
      <w:r w:rsidRPr="00F973B3">
        <w:rPr>
          <w:rFonts w:ascii="Times New Roman" w:eastAsia="Times New Roman" w:hAnsi="Times New Roman" w:cs="Times New Roman"/>
          <w:color w:val="000000"/>
          <w:sz w:val="24"/>
          <w:szCs w:val="24"/>
        </w:rPr>
        <w:t>Generate System Reports</w:t>
      </w:r>
    </w:p>
    <w:p w14:paraId="000001A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8" w14:textId="7A6A74A9"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0A6982" w14:textId="677E92A4"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CC856D" w14:textId="2A279D5C"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CCA884" w14:textId="62699E7A"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F195F3" w14:textId="371246C5"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331D5F2"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B" w14:textId="77777777" w:rsidR="003A2128" w:rsidRPr="00F973B3" w:rsidRDefault="000C0523" w:rsidP="00FE6597">
      <w:pPr>
        <w:pStyle w:val="Heading3"/>
        <w:rPr>
          <w:rFonts w:cs="Times New Roman"/>
          <w:u w:val="none"/>
          <w:rPrChange w:id="1007" w:author="W.L.P.M. Wijetunga" w:date="2021-06-15T15:46:00Z">
            <w:rPr>
              <w:u w:val="none"/>
            </w:rPr>
          </w:rPrChange>
        </w:rPr>
      </w:pPr>
      <w:bookmarkStart w:id="1008" w:name="_heading=h.1ci93xb" w:colFirst="0" w:colLast="0"/>
      <w:bookmarkEnd w:id="1008"/>
      <w:r w:rsidRPr="00F973B3">
        <w:rPr>
          <w:rFonts w:cs="Times New Roman"/>
          <w:u w:val="none"/>
          <w:rPrChange w:id="1009" w:author="W.L.P.M. Wijetunga" w:date="2021-06-15T15:46:00Z">
            <w:rPr>
              <w:u w:val="none"/>
            </w:rPr>
          </w:rPrChange>
        </w:rPr>
        <w:t>8.1.1 Component Diagram</w:t>
      </w:r>
    </w:p>
    <w:p w14:paraId="000001C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C" w14:textId="28DA4004" w:rsidR="003A2128"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57D69877" wp14:editId="23D63FF5">
            <wp:extent cx="5823707" cy="36195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3939" cy="3638289"/>
                    </a:xfrm>
                    <a:prstGeom prst="rect">
                      <a:avLst/>
                    </a:prstGeom>
                  </pic:spPr>
                </pic:pic>
              </a:graphicData>
            </a:graphic>
          </wp:inline>
        </w:drawing>
      </w:r>
    </w:p>
    <w:p w14:paraId="000001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456" w:type="dxa"/>
        <w:tblInd w:w="-910" w:type="dxa"/>
        <w:tblCellMar>
          <w:top w:w="15" w:type="dxa"/>
          <w:left w:w="15" w:type="dxa"/>
          <w:bottom w:w="15" w:type="dxa"/>
          <w:right w:w="15" w:type="dxa"/>
        </w:tblCellMar>
        <w:tblLook w:val="04A0" w:firstRow="1" w:lastRow="0" w:firstColumn="1" w:lastColumn="0" w:noHBand="0" w:noVBand="1"/>
        <w:tblPrChange w:id="1010" w:author="W.L.P.M. Wijetunga" w:date="2021-06-16T07:28:00Z">
          <w:tblPr>
            <w:tblW w:w="11250" w:type="dxa"/>
            <w:tblInd w:w="-910" w:type="dxa"/>
            <w:tblCellMar>
              <w:top w:w="15" w:type="dxa"/>
              <w:left w:w="15" w:type="dxa"/>
              <w:bottom w:w="15" w:type="dxa"/>
              <w:right w:w="15" w:type="dxa"/>
            </w:tblCellMar>
            <w:tblLook w:val="04A0" w:firstRow="1" w:lastRow="0" w:firstColumn="1" w:lastColumn="0" w:noHBand="0" w:noVBand="1"/>
          </w:tblPr>
        </w:tblPrChange>
      </w:tblPr>
      <w:tblGrid>
        <w:gridCol w:w="1654"/>
        <w:gridCol w:w="2048"/>
        <w:gridCol w:w="2868"/>
        <w:gridCol w:w="2886"/>
        <w:tblGridChange w:id="1011">
          <w:tblGrid>
            <w:gridCol w:w="1654"/>
            <w:gridCol w:w="2048"/>
            <w:gridCol w:w="2559"/>
            <w:gridCol w:w="3195"/>
          </w:tblGrid>
        </w:tblGridChange>
      </w:tblGrid>
      <w:tr w:rsidR="006760C9" w:rsidRPr="00FA6E6E" w14:paraId="7BC433CD" w14:textId="77777777" w:rsidTr="006760C9">
        <w:trPr>
          <w:trHeight w:val="420"/>
          <w:ins w:id="1012" w:author="W.L.P.M. Wijetunga" w:date="2021-06-15T21:05:00Z"/>
          <w:trPrChange w:id="1013" w:author="W.L.P.M. Wijetunga" w:date="2021-06-16T07:28:00Z">
            <w:trPr>
              <w:trHeight w:val="420"/>
            </w:trPr>
          </w:trPrChange>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14"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FB28A12" w14:textId="77777777" w:rsidR="006760C9" w:rsidRPr="00FA6E6E" w:rsidRDefault="006760C9" w:rsidP="00257C96">
            <w:pPr>
              <w:spacing w:line="240" w:lineRule="auto"/>
              <w:rPr>
                <w:ins w:id="1015" w:author="W.L.P.M. Wijetunga" w:date="2021-06-15T21:05:00Z"/>
                <w:rFonts w:ascii="Times New Roman" w:eastAsia="Times New Roman" w:hAnsi="Times New Roman" w:cs="Times New Roman"/>
                <w:b/>
                <w:bCs/>
                <w:sz w:val="24"/>
                <w:szCs w:val="24"/>
              </w:rPr>
            </w:pPr>
            <w:ins w:id="1016" w:author="W.L.P.M. Wijetunga" w:date="2021-06-15T21:05:00Z">
              <w:r w:rsidRPr="00FA6E6E">
                <w:rPr>
                  <w:rFonts w:ascii="Times New Roman" w:eastAsia="Times New Roman" w:hAnsi="Times New Roman" w:cs="Times New Roman"/>
                  <w:b/>
                  <w:bCs/>
                  <w:color w:val="000000"/>
                  <w:sz w:val="24"/>
                  <w:szCs w:val="24"/>
                </w:rPr>
                <w:t>Name</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17"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F6791C1" w14:textId="77777777" w:rsidR="006760C9" w:rsidRPr="00FA6E6E" w:rsidRDefault="006760C9" w:rsidP="00257C96">
            <w:pPr>
              <w:spacing w:line="240" w:lineRule="auto"/>
              <w:rPr>
                <w:ins w:id="1018" w:author="W.L.P.M. Wijetunga" w:date="2021-06-15T21:05:00Z"/>
                <w:rFonts w:ascii="Times New Roman" w:eastAsia="Times New Roman" w:hAnsi="Times New Roman" w:cs="Times New Roman"/>
                <w:b/>
                <w:bCs/>
                <w:sz w:val="24"/>
                <w:szCs w:val="24"/>
              </w:rPr>
            </w:pPr>
            <w:ins w:id="1019" w:author="W.L.P.M. Wijetunga" w:date="2021-06-15T21:05:00Z">
              <w:r w:rsidRPr="00FA6E6E">
                <w:rPr>
                  <w:rFonts w:ascii="Times New Roman" w:eastAsia="Times New Roman" w:hAnsi="Times New Roman" w:cs="Times New Roman"/>
                  <w:b/>
                  <w:bCs/>
                  <w:color w:val="000000"/>
                  <w:sz w:val="24"/>
                  <w:szCs w:val="24"/>
                </w:rPr>
                <w:t>Type</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20"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C4711CD" w14:textId="77777777" w:rsidR="006760C9" w:rsidRPr="00FA6E6E" w:rsidRDefault="006760C9" w:rsidP="00257C96">
            <w:pPr>
              <w:spacing w:line="240" w:lineRule="auto"/>
              <w:rPr>
                <w:ins w:id="1021" w:author="W.L.P.M. Wijetunga" w:date="2021-06-15T21:05:00Z"/>
                <w:rFonts w:ascii="Times New Roman" w:eastAsia="Times New Roman" w:hAnsi="Times New Roman" w:cs="Times New Roman"/>
                <w:b/>
                <w:bCs/>
                <w:sz w:val="24"/>
                <w:szCs w:val="24"/>
              </w:rPr>
            </w:pPr>
            <w:ins w:id="1022" w:author="W.L.P.M. Wijetunga" w:date="2021-06-15T21:05:00Z">
              <w:r w:rsidRPr="00FA6E6E">
                <w:rPr>
                  <w:rFonts w:ascii="Times New Roman" w:eastAsia="Times New Roman" w:hAnsi="Times New Roman" w:cs="Times New Roman"/>
                  <w:b/>
                  <w:bCs/>
                  <w:color w:val="000000"/>
                  <w:sz w:val="24"/>
                  <w:szCs w:val="24"/>
                </w:rPr>
                <w:t>Required Interfaces</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23"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5D82BE1D" w14:textId="77777777" w:rsidR="006760C9" w:rsidRPr="00FA6E6E" w:rsidRDefault="006760C9" w:rsidP="00257C96">
            <w:pPr>
              <w:spacing w:line="240" w:lineRule="auto"/>
              <w:rPr>
                <w:ins w:id="1024" w:author="W.L.P.M. Wijetunga" w:date="2021-06-15T21:05:00Z"/>
                <w:rFonts w:ascii="Times New Roman" w:eastAsia="Times New Roman" w:hAnsi="Times New Roman" w:cs="Times New Roman"/>
                <w:b/>
                <w:bCs/>
                <w:sz w:val="24"/>
                <w:szCs w:val="24"/>
              </w:rPr>
            </w:pPr>
            <w:ins w:id="1025" w:author="W.L.P.M. Wijetunga" w:date="2021-06-15T21:05:00Z">
              <w:r w:rsidRPr="00FA6E6E">
                <w:rPr>
                  <w:rFonts w:ascii="Times New Roman" w:eastAsia="Times New Roman" w:hAnsi="Times New Roman" w:cs="Times New Roman"/>
                  <w:b/>
                  <w:bCs/>
                  <w:color w:val="000000"/>
                  <w:sz w:val="24"/>
                  <w:szCs w:val="24"/>
                </w:rPr>
                <w:t>Provided Interfaces</w:t>
              </w:r>
            </w:ins>
          </w:p>
        </w:tc>
      </w:tr>
      <w:tr w:rsidR="006760C9" w:rsidRPr="00FA6E6E" w14:paraId="04187BF5" w14:textId="77777777" w:rsidTr="006760C9">
        <w:trPr>
          <w:ins w:id="1026"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27"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1043470" w14:textId="77777777" w:rsidR="006760C9" w:rsidRPr="00FA6E6E" w:rsidRDefault="006760C9" w:rsidP="00257C96">
            <w:pPr>
              <w:spacing w:line="240" w:lineRule="auto"/>
              <w:rPr>
                <w:ins w:id="1028" w:author="W.L.P.M. Wijetunga" w:date="2021-06-15T21:05:00Z"/>
                <w:rFonts w:ascii="Times New Roman" w:eastAsia="Times New Roman" w:hAnsi="Times New Roman" w:cs="Times New Roman"/>
                <w:sz w:val="24"/>
                <w:szCs w:val="24"/>
              </w:rPr>
            </w:pPr>
            <w:ins w:id="1029"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1. Visitor</w:t>
              </w:r>
              <w:r w:rsidRPr="00FA6E6E">
                <w:rPr>
                  <w:rFonts w:ascii="Times New Roman" w:hAnsi="Times New Roman" w:cs="Times New Roman"/>
                  <w:color w:val="000000"/>
                  <w:sz w:val="24"/>
                  <w:szCs w:val="24"/>
                  <w:shd w:val="clear" w:color="auto" w:fill="F8F9FA"/>
                </w:rPr>
                <w:br/>
                <w:t>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30"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095C74FF" w14:textId="77777777" w:rsidR="006760C9" w:rsidRPr="00FA6E6E" w:rsidRDefault="006760C9" w:rsidP="00257C96">
            <w:pPr>
              <w:spacing w:line="240" w:lineRule="auto"/>
              <w:rPr>
                <w:ins w:id="1031" w:author="W.L.P.M. Wijetunga" w:date="2021-06-15T21:05:00Z"/>
                <w:rFonts w:ascii="Times New Roman" w:eastAsia="Times New Roman" w:hAnsi="Times New Roman" w:cs="Times New Roman"/>
                <w:sz w:val="24"/>
                <w:szCs w:val="24"/>
              </w:rPr>
            </w:pPr>
            <w:ins w:id="1032"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33"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4280D75" w14:textId="77777777" w:rsidR="006760C9" w:rsidRPr="00FA6E6E" w:rsidRDefault="006760C9" w:rsidP="00DD1937">
            <w:pPr>
              <w:pStyle w:val="ListParagraph"/>
              <w:numPr>
                <w:ilvl w:val="0"/>
                <w:numId w:val="39"/>
              </w:numPr>
              <w:spacing w:after="160" w:line="259" w:lineRule="auto"/>
              <w:rPr>
                <w:ins w:id="1034" w:author="W.L.P.M. Wijetunga" w:date="2021-06-15T21:05:00Z"/>
                <w:rFonts w:ascii="Times New Roman" w:hAnsi="Times New Roman" w:cs="Times New Roman"/>
                <w:sz w:val="24"/>
                <w:szCs w:val="24"/>
                <w:shd w:val="clear" w:color="auto" w:fill="F8F9FA"/>
              </w:rPr>
            </w:pPr>
            <w:ins w:id="1035" w:author="W.L.P.M. Wijetunga" w:date="2021-06-15T21:05:00Z">
              <w:r w:rsidRPr="00FA6E6E">
                <w:rPr>
                  <w:rFonts w:ascii="Times New Roman" w:hAnsi="Times New Roman" w:cs="Times New Roman"/>
                  <w:sz w:val="24"/>
                  <w:szCs w:val="24"/>
                  <w:shd w:val="clear" w:color="auto" w:fill="F8F9FA"/>
                </w:rPr>
                <w:t>Search Sport Arena</w:t>
              </w:r>
            </w:ins>
          </w:p>
          <w:p w14:paraId="7F9904C9" w14:textId="77777777" w:rsidR="006760C9" w:rsidRPr="00FA6E6E" w:rsidRDefault="006760C9" w:rsidP="00DD1937">
            <w:pPr>
              <w:pStyle w:val="ListParagraph"/>
              <w:numPr>
                <w:ilvl w:val="0"/>
                <w:numId w:val="39"/>
              </w:numPr>
              <w:spacing w:after="160" w:line="259" w:lineRule="auto"/>
              <w:rPr>
                <w:ins w:id="1036" w:author="W.L.P.M. Wijetunga" w:date="2021-06-15T21:05:00Z"/>
                <w:rFonts w:ascii="Times New Roman" w:hAnsi="Times New Roman" w:cs="Times New Roman"/>
                <w:sz w:val="24"/>
                <w:szCs w:val="24"/>
                <w:shd w:val="clear" w:color="auto" w:fill="F8F9FA"/>
              </w:rPr>
            </w:pPr>
            <w:ins w:id="1037" w:author="W.L.P.M. Wijetunga" w:date="2021-06-15T21:05:00Z">
              <w:r w:rsidRPr="00FA6E6E">
                <w:rPr>
                  <w:rFonts w:ascii="Times New Roman" w:hAnsi="Times New Roman" w:cs="Times New Roman"/>
                  <w:sz w:val="24"/>
                  <w:szCs w:val="24"/>
                  <w:shd w:val="clear" w:color="auto" w:fill="F8F9FA"/>
                </w:rPr>
                <w:t>Help and Support</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38"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C599792" w14:textId="77777777" w:rsidR="006760C9" w:rsidRPr="00FA6E6E" w:rsidRDefault="006760C9" w:rsidP="00257C96">
            <w:pPr>
              <w:spacing w:line="240" w:lineRule="auto"/>
              <w:rPr>
                <w:ins w:id="1039" w:author="W.L.P.M. Wijetunga" w:date="2021-06-15T21:05:00Z"/>
                <w:rFonts w:ascii="Times New Roman" w:eastAsia="Times New Roman" w:hAnsi="Times New Roman" w:cs="Times New Roman"/>
                <w:sz w:val="24"/>
                <w:szCs w:val="24"/>
              </w:rPr>
            </w:pPr>
          </w:p>
        </w:tc>
      </w:tr>
      <w:tr w:rsidR="006760C9" w:rsidRPr="00FA6E6E" w14:paraId="42E932FA" w14:textId="77777777" w:rsidTr="006760C9">
        <w:trPr>
          <w:ins w:id="1040"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41"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A581728" w14:textId="77777777" w:rsidR="006760C9" w:rsidRPr="00FA6E6E" w:rsidRDefault="006760C9" w:rsidP="00257C96">
            <w:pPr>
              <w:spacing w:line="240" w:lineRule="auto"/>
              <w:rPr>
                <w:ins w:id="1042" w:author="W.L.P.M. Wijetunga" w:date="2021-06-15T21:05:00Z"/>
                <w:rFonts w:ascii="Times New Roman" w:eastAsia="Times New Roman" w:hAnsi="Times New Roman" w:cs="Times New Roman"/>
                <w:sz w:val="24"/>
                <w:szCs w:val="24"/>
              </w:rPr>
            </w:pPr>
            <w:ins w:id="1043" w:author="W.L.P.M. Wijetunga" w:date="2021-06-15T21:05:00Z">
              <w:r w:rsidRPr="00FA6E6E">
                <w:rPr>
                  <w:rFonts w:ascii="Times New Roman" w:hAnsi="Times New Roman" w:cs="Times New Roman"/>
                  <w:color w:val="000000"/>
                  <w:sz w:val="24"/>
                  <w:szCs w:val="24"/>
                  <w:shd w:val="clear" w:color="auto" w:fill="F8F9FA"/>
                </w:rPr>
                <w:br/>
                <w:t>2. Help and Support</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44"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07D395D" w14:textId="77777777" w:rsidR="006760C9" w:rsidRPr="00FA6E6E" w:rsidRDefault="006760C9" w:rsidP="00257C96">
            <w:pPr>
              <w:spacing w:line="240" w:lineRule="auto"/>
              <w:rPr>
                <w:ins w:id="1045" w:author="W.L.P.M. Wijetunga" w:date="2021-06-15T21:05:00Z"/>
                <w:rFonts w:ascii="Times New Roman" w:eastAsia="Times New Roman" w:hAnsi="Times New Roman" w:cs="Times New Roman"/>
                <w:sz w:val="24"/>
                <w:szCs w:val="24"/>
              </w:rPr>
            </w:pPr>
            <w:ins w:id="1046" w:author="W.L.P.M. Wijetunga" w:date="2021-06-15T21:05:00Z">
              <w:r w:rsidRPr="00FA6E6E">
                <w:rPr>
                  <w:rFonts w:ascii="Times New Roman" w:hAnsi="Times New Roman" w:cs="Times New Roman"/>
                  <w:color w:val="000000"/>
                  <w:sz w:val="24"/>
                  <w:szCs w:val="24"/>
                  <w:shd w:val="clear" w:color="auto" w:fill="F8F9FA"/>
                </w:rPr>
                <w:t>&lt;&lt;UI&gt;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47"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BF11CB8" w14:textId="77777777" w:rsidR="006760C9" w:rsidRPr="00FA6E6E" w:rsidRDefault="006760C9" w:rsidP="00DD1937">
            <w:pPr>
              <w:pStyle w:val="ListParagraph"/>
              <w:numPr>
                <w:ilvl w:val="0"/>
                <w:numId w:val="41"/>
              </w:numPr>
              <w:spacing w:line="240" w:lineRule="auto"/>
              <w:rPr>
                <w:ins w:id="1048" w:author="W.L.P.M. Wijetunga" w:date="2021-06-15T21:05:00Z"/>
                <w:rFonts w:ascii="Times New Roman" w:eastAsia="Times New Roman" w:hAnsi="Times New Roman" w:cs="Times New Roman"/>
                <w:sz w:val="24"/>
                <w:szCs w:val="24"/>
              </w:rPr>
            </w:pPr>
            <w:ins w:id="1049" w:author="W.L.P.M. Wijetunga" w:date="2021-06-15T21:05:00Z">
              <w:r w:rsidRPr="00FA6E6E">
                <w:rPr>
                  <w:rFonts w:ascii="Times New Roman" w:hAnsi="Times New Roman" w:cs="Times New Roman"/>
                  <w:color w:val="000000"/>
                  <w:sz w:val="24"/>
                  <w:szCs w:val="24"/>
                  <w:shd w:val="clear" w:color="auto" w:fill="F8F9FA"/>
                </w:rPr>
                <w:t>FAQ</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50"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5BE784AD" w14:textId="77777777" w:rsidR="006760C9" w:rsidRPr="00FA6E6E" w:rsidRDefault="006760C9" w:rsidP="00DD1937">
            <w:pPr>
              <w:pStyle w:val="ListParagraph"/>
              <w:numPr>
                <w:ilvl w:val="0"/>
                <w:numId w:val="40"/>
              </w:numPr>
              <w:spacing w:line="240" w:lineRule="auto"/>
              <w:rPr>
                <w:ins w:id="1051" w:author="W.L.P.M. Wijetunga" w:date="2021-06-15T21:05:00Z"/>
                <w:rFonts w:ascii="Times New Roman" w:hAnsi="Times New Roman" w:cs="Times New Roman"/>
                <w:color w:val="000000"/>
                <w:sz w:val="24"/>
                <w:szCs w:val="24"/>
                <w:shd w:val="clear" w:color="auto" w:fill="F8F9FA"/>
              </w:rPr>
            </w:pPr>
            <w:ins w:id="1052" w:author="W.L.P.M. Wijetunga" w:date="2021-06-15T21:05:00Z">
              <w:r w:rsidRPr="00FA6E6E">
                <w:rPr>
                  <w:rFonts w:ascii="Times New Roman" w:hAnsi="Times New Roman" w:cs="Times New Roman"/>
                  <w:color w:val="000000"/>
                  <w:sz w:val="24"/>
                  <w:szCs w:val="24"/>
                  <w:shd w:val="clear" w:color="auto" w:fill="F8F9FA"/>
                </w:rPr>
                <w:t>Visitor</w:t>
              </w:r>
              <w:r w:rsidRPr="00FA6E6E">
                <w:rPr>
                  <w:rFonts w:ascii="Times New Roman" w:hAnsi="Times New Roman" w:cs="Times New Roman"/>
                  <w:color w:val="000000"/>
                  <w:sz w:val="24"/>
                  <w:szCs w:val="24"/>
                  <w:shd w:val="clear" w:color="auto" w:fill="F8F9FA"/>
                </w:rPr>
                <w:br/>
                <w:t>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p w14:paraId="5BD9C5C6" w14:textId="77777777" w:rsidR="006760C9" w:rsidRPr="00FA6E6E" w:rsidRDefault="006760C9" w:rsidP="00257C96">
            <w:pPr>
              <w:spacing w:line="240" w:lineRule="auto"/>
              <w:rPr>
                <w:ins w:id="1053" w:author="W.L.P.M. Wijetunga" w:date="2021-06-15T21:05:00Z"/>
                <w:rFonts w:ascii="Times New Roman" w:eastAsia="Times New Roman" w:hAnsi="Times New Roman" w:cs="Times New Roman"/>
                <w:color w:val="000000"/>
                <w:sz w:val="24"/>
                <w:szCs w:val="24"/>
                <w:shd w:val="clear" w:color="auto" w:fill="F8F9FA"/>
              </w:rPr>
            </w:pPr>
          </w:p>
          <w:p w14:paraId="4C853078" w14:textId="77777777" w:rsidR="006760C9" w:rsidRPr="00FA6E6E" w:rsidRDefault="006760C9" w:rsidP="00DD1937">
            <w:pPr>
              <w:pStyle w:val="ListParagraph"/>
              <w:numPr>
                <w:ilvl w:val="0"/>
                <w:numId w:val="40"/>
              </w:numPr>
              <w:spacing w:line="240" w:lineRule="auto"/>
              <w:rPr>
                <w:ins w:id="1054" w:author="W.L.P.M. Wijetunga" w:date="2021-06-15T21:05:00Z"/>
                <w:rFonts w:ascii="Times New Roman" w:hAnsi="Times New Roman" w:cs="Times New Roman"/>
                <w:color w:val="000000"/>
                <w:sz w:val="24"/>
                <w:szCs w:val="24"/>
                <w:shd w:val="clear" w:color="auto" w:fill="F8F9FA"/>
              </w:rPr>
            </w:pPr>
            <w:ins w:id="1055"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p w14:paraId="2CA148E2" w14:textId="77777777" w:rsidR="006760C9" w:rsidRPr="00FA6E6E" w:rsidRDefault="006760C9" w:rsidP="00257C96">
            <w:pPr>
              <w:spacing w:line="240" w:lineRule="auto"/>
              <w:rPr>
                <w:ins w:id="1056" w:author="W.L.P.M. Wijetunga" w:date="2021-06-15T21:05:00Z"/>
                <w:rFonts w:ascii="Times New Roman" w:eastAsia="Times New Roman" w:hAnsi="Times New Roman" w:cs="Times New Roman"/>
                <w:sz w:val="24"/>
                <w:szCs w:val="24"/>
              </w:rPr>
            </w:pPr>
          </w:p>
          <w:p w14:paraId="4275BF0C" w14:textId="77777777" w:rsidR="006760C9" w:rsidRPr="00FA6E6E" w:rsidRDefault="006760C9" w:rsidP="00DD1937">
            <w:pPr>
              <w:pStyle w:val="ListParagraph"/>
              <w:numPr>
                <w:ilvl w:val="0"/>
                <w:numId w:val="40"/>
              </w:numPr>
              <w:spacing w:line="240" w:lineRule="auto"/>
              <w:rPr>
                <w:ins w:id="1057" w:author="W.L.P.M. Wijetunga" w:date="2021-06-15T21:05:00Z"/>
                <w:rFonts w:ascii="Times New Roman" w:hAnsi="Times New Roman" w:cs="Times New Roman"/>
                <w:color w:val="000000"/>
                <w:sz w:val="24"/>
                <w:szCs w:val="24"/>
                <w:shd w:val="clear" w:color="auto" w:fill="F8F9FA"/>
              </w:rPr>
            </w:pPr>
            <w:ins w:id="1058"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p w14:paraId="3A2F0AFF" w14:textId="77777777" w:rsidR="006760C9" w:rsidRPr="00FA6E6E" w:rsidRDefault="006760C9" w:rsidP="00257C96">
            <w:pPr>
              <w:spacing w:line="240" w:lineRule="auto"/>
              <w:rPr>
                <w:ins w:id="1059" w:author="W.L.P.M. Wijetunga" w:date="2021-06-15T21:05:00Z"/>
                <w:rFonts w:ascii="Times New Roman" w:hAnsi="Times New Roman" w:cs="Times New Roman"/>
                <w:color w:val="000000"/>
                <w:sz w:val="24"/>
                <w:szCs w:val="24"/>
                <w:shd w:val="clear" w:color="auto" w:fill="F8F9FA"/>
              </w:rPr>
            </w:pPr>
          </w:p>
          <w:p w14:paraId="39C5B819" w14:textId="77777777" w:rsidR="006760C9" w:rsidRPr="00FA6E6E" w:rsidRDefault="006760C9" w:rsidP="00DD1937">
            <w:pPr>
              <w:pStyle w:val="ListParagraph"/>
              <w:numPr>
                <w:ilvl w:val="0"/>
                <w:numId w:val="40"/>
              </w:numPr>
              <w:spacing w:line="240" w:lineRule="auto"/>
              <w:rPr>
                <w:ins w:id="1060" w:author="W.L.P.M. Wijetunga" w:date="2021-06-15T21:05:00Z"/>
                <w:rFonts w:ascii="Times New Roman" w:hAnsi="Times New Roman" w:cs="Times New Roman"/>
                <w:color w:val="000000"/>
                <w:sz w:val="24"/>
                <w:szCs w:val="24"/>
                <w:shd w:val="clear" w:color="auto" w:fill="F8F9FA"/>
              </w:rPr>
            </w:pPr>
            <w:ins w:id="1061"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Booking Handling</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 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p w14:paraId="71345A4A" w14:textId="77777777" w:rsidR="006760C9" w:rsidRPr="00FA6E6E" w:rsidRDefault="006760C9" w:rsidP="00257C96">
            <w:pPr>
              <w:spacing w:line="240" w:lineRule="auto"/>
              <w:rPr>
                <w:ins w:id="1062" w:author="W.L.P.M. Wijetunga" w:date="2021-06-15T21:05:00Z"/>
                <w:rFonts w:ascii="Times New Roman" w:hAnsi="Times New Roman" w:cs="Times New Roman"/>
                <w:color w:val="000000"/>
                <w:sz w:val="24"/>
                <w:szCs w:val="24"/>
                <w:shd w:val="clear" w:color="auto" w:fill="F8F9FA"/>
              </w:rPr>
            </w:pPr>
          </w:p>
          <w:p w14:paraId="0078C678" w14:textId="77777777" w:rsidR="006760C9" w:rsidRPr="00FA6E6E" w:rsidRDefault="006760C9" w:rsidP="00DD1937">
            <w:pPr>
              <w:pStyle w:val="ListParagraph"/>
              <w:numPr>
                <w:ilvl w:val="0"/>
                <w:numId w:val="40"/>
              </w:numPr>
              <w:spacing w:line="240" w:lineRule="auto"/>
              <w:rPr>
                <w:ins w:id="1063" w:author="W.L.P.M. Wijetunga" w:date="2021-06-15T21:05:00Z"/>
                <w:rFonts w:ascii="Times New Roman" w:hAnsi="Times New Roman" w:cs="Times New Roman"/>
                <w:color w:val="000000"/>
                <w:sz w:val="24"/>
                <w:szCs w:val="24"/>
                <w:shd w:val="clear" w:color="auto" w:fill="F8F9FA"/>
              </w:rPr>
            </w:pPr>
            <w:ins w:id="1064" w:author="W.L.P.M. Wijetunga" w:date="2021-06-15T21:05:00Z">
              <w:r w:rsidRPr="00FA6E6E">
                <w:rPr>
                  <w:rFonts w:ascii="Times New Roman" w:hAnsi="Times New Roman" w:cs="Times New Roman"/>
                  <w:color w:val="000000"/>
                  <w:sz w:val="24"/>
                  <w:szCs w:val="24"/>
                  <w:shd w:val="clear" w:color="auto" w:fill="F8F9FA"/>
                </w:rPr>
                <w:lastRenderedPageBreak/>
                <w:t>Admin</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p w14:paraId="34628731" w14:textId="77777777" w:rsidR="006760C9" w:rsidRPr="00FA6E6E" w:rsidRDefault="006760C9" w:rsidP="00257C96">
            <w:pPr>
              <w:spacing w:line="240" w:lineRule="auto"/>
              <w:rPr>
                <w:ins w:id="1065" w:author="W.L.P.M. Wijetunga" w:date="2021-06-15T21:05:00Z"/>
                <w:rFonts w:ascii="Times New Roman" w:eastAsia="Times New Roman" w:hAnsi="Times New Roman" w:cs="Times New Roman"/>
                <w:sz w:val="24"/>
                <w:szCs w:val="24"/>
              </w:rPr>
            </w:pPr>
          </w:p>
        </w:tc>
      </w:tr>
      <w:tr w:rsidR="006760C9" w:rsidRPr="00FA6E6E" w14:paraId="3C8933FF" w14:textId="77777777" w:rsidTr="006760C9">
        <w:trPr>
          <w:ins w:id="1066"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67"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07556D70" w14:textId="77777777" w:rsidR="006760C9" w:rsidRPr="00FA6E6E" w:rsidRDefault="006760C9" w:rsidP="00257C96">
            <w:pPr>
              <w:spacing w:line="240" w:lineRule="auto"/>
              <w:rPr>
                <w:ins w:id="1068" w:author="W.L.P.M. Wijetunga" w:date="2021-06-15T21:05:00Z"/>
                <w:rFonts w:ascii="Times New Roman" w:eastAsia="Times New Roman" w:hAnsi="Times New Roman" w:cs="Times New Roman"/>
                <w:sz w:val="24"/>
                <w:szCs w:val="24"/>
              </w:rPr>
            </w:pPr>
            <w:ins w:id="1069" w:author="W.L.P.M. Wijetunga" w:date="2021-06-15T21:05:00Z">
              <w:r w:rsidRPr="00FA6E6E">
                <w:rPr>
                  <w:rFonts w:ascii="Times New Roman" w:hAnsi="Times New Roman" w:cs="Times New Roman"/>
                  <w:color w:val="000000"/>
                  <w:sz w:val="24"/>
                  <w:szCs w:val="24"/>
                  <w:shd w:val="clear" w:color="auto" w:fill="F8F9FA"/>
                </w:rPr>
                <w:lastRenderedPageBreak/>
                <w:br/>
                <w:t>3.Rating Response</w:t>
              </w:r>
              <w:r w:rsidRPr="00FA6E6E">
                <w:rPr>
                  <w:rFonts w:ascii="Times New Roman" w:hAnsi="Times New Roman" w:cs="Times New Roman"/>
                  <w:color w:val="000000"/>
                  <w:sz w:val="24"/>
                  <w:szCs w:val="24"/>
                  <w:shd w:val="clear" w:color="auto" w:fill="F8F9FA"/>
                </w:rPr>
                <w:br/>
                <w:t>Sheet</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70"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3541DED" w14:textId="77777777" w:rsidR="006760C9" w:rsidRPr="00FA6E6E" w:rsidRDefault="006760C9" w:rsidP="00257C96">
            <w:pPr>
              <w:spacing w:line="240" w:lineRule="auto"/>
              <w:rPr>
                <w:ins w:id="1071" w:author="W.L.P.M. Wijetunga" w:date="2021-06-15T21:05:00Z"/>
                <w:rFonts w:ascii="Times New Roman" w:eastAsia="Times New Roman" w:hAnsi="Times New Roman" w:cs="Times New Roman"/>
                <w:sz w:val="24"/>
                <w:szCs w:val="24"/>
              </w:rPr>
            </w:pPr>
            <w:ins w:id="1072" w:author="W.L.P.M. Wijetunga" w:date="2021-06-15T21:05:00Z">
              <w:r w:rsidRPr="00FA6E6E">
                <w:rPr>
                  <w:rFonts w:ascii="Times New Roman" w:hAnsi="Times New Roman" w:cs="Times New Roman"/>
                  <w:color w:val="000000"/>
                  <w:sz w:val="24"/>
                  <w:szCs w:val="24"/>
                  <w:shd w:val="clear" w:color="auto" w:fill="F8F9FA"/>
                </w:rPr>
                <w:t>&lt;&lt;UI&gt;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73"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8FD9221" w14:textId="77777777" w:rsidR="006760C9" w:rsidRPr="00FA6E6E" w:rsidRDefault="006760C9" w:rsidP="00DD1937">
            <w:pPr>
              <w:pStyle w:val="ListParagraph"/>
              <w:numPr>
                <w:ilvl w:val="0"/>
                <w:numId w:val="42"/>
              </w:numPr>
              <w:spacing w:line="240" w:lineRule="auto"/>
              <w:rPr>
                <w:ins w:id="1074" w:author="W.L.P.M. Wijetunga" w:date="2021-06-15T21:05:00Z"/>
                <w:rFonts w:ascii="Times New Roman" w:eastAsia="Times New Roman" w:hAnsi="Times New Roman" w:cs="Times New Roman"/>
                <w:sz w:val="24"/>
                <w:szCs w:val="24"/>
              </w:rPr>
            </w:pPr>
            <w:ins w:id="1075"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7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2DBFD17" w14:textId="77777777" w:rsidR="006760C9" w:rsidRPr="00FA6E6E" w:rsidRDefault="006760C9" w:rsidP="00DD1937">
            <w:pPr>
              <w:pStyle w:val="ListParagraph"/>
              <w:numPr>
                <w:ilvl w:val="0"/>
                <w:numId w:val="42"/>
              </w:numPr>
              <w:spacing w:line="240" w:lineRule="auto"/>
              <w:rPr>
                <w:ins w:id="1077" w:author="W.L.P.M. Wijetunga" w:date="2021-06-15T21:05:00Z"/>
                <w:rFonts w:ascii="Times New Roman" w:eastAsia="Times New Roman" w:hAnsi="Times New Roman" w:cs="Times New Roman"/>
                <w:sz w:val="24"/>
                <w:szCs w:val="24"/>
              </w:rPr>
            </w:pPr>
            <w:ins w:id="1078" w:author="W.L.P.M. Wijetunga" w:date="2021-06-15T21:05:00Z">
              <w:r w:rsidRPr="00FA6E6E">
                <w:rPr>
                  <w:rFonts w:ascii="Times New Roman" w:hAnsi="Times New Roman" w:cs="Times New Roman"/>
                  <w:color w:val="000000"/>
                  <w:sz w:val="24"/>
                  <w:szCs w:val="24"/>
                  <w:shd w:val="clear" w:color="auto" w:fill="F8F9FA"/>
                </w:rPr>
                <w:t>Feedback,</w:t>
              </w:r>
              <w:r w:rsidRPr="00FA6E6E">
                <w:rPr>
                  <w:rFonts w:ascii="Times New Roman" w:hAnsi="Times New Roman" w:cs="Times New Roman"/>
                  <w:color w:val="000000"/>
                  <w:sz w:val="24"/>
                  <w:szCs w:val="24"/>
                  <w:shd w:val="clear" w:color="auto" w:fill="F8F9FA"/>
                </w:rPr>
                <w:br/>
                <w:t>Ratings</w:t>
              </w:r>
            </w:ins>
          </w:p>
        </w:tc>
      </w:tr>
      <w:tr w:rsidR="006760C9" w:rsidRPr="00FA6E6E" w14:paraId="1AD50641" w14:textId="77777777" w:rsidTr="006760C9">
        <w:trPr>
          <w:ins w:id="107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8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69C92E7" w14:textId="77777777" w:rsidR="006760C9" w:rsidRPr="00FA6E6E" w:rsidRDefault="006760C9" w:rsidP="00257C96">
            <w:pPr>
              <w:spacing w:line="240" w:lineRule="auto"/>
              <w:rPr>
                <w:ins w:id="1081" w:author="W.L.P.M. Wijetunga" w:date="2021-06-15T21:05:00Z"/>
                <w:rFonts w:ascii="Times New Roman" w:eastAsia="Times New Roman" w:hAnsi="Times New Roman" w:cs="Times New Roman"/>
                <w:sz w:val="24"/>
                <w:szCs w:val="24"/>
              </w:rPr>
            </w:pPr>
            <w:ins w:id="1082" w:author="W.L.P.M. Wijetunga" w:date="2021-06-15T21:05:00Z">
              <w:r w:rsidRPr="00FA6E6E">
                <w:rPr>
                  <w:rFonts w:ascii="Times New Roman" w:hAnsi="Times New Roman" w:cs="Times New Roman"/>
                  <w:color w:val="000000"/>
                  <w:sz w:val="24"/>
                  <w:szCs w:val="24"/>
                  <w:shd w:val="clear" w:color="auto" w:fill="F8F9FA"/>
                </w:rPr>
                <w:br/>
                <w:t>4. Search Sport Arena</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8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FBC9CE1" w14:textId="77777777" w:rsidR="006760C9" w:rsidRPr="00FA6E6E" w:rsidRDefault="006760C9" w:rsidP="00257C96">
            <w:pPr>
              <w:spacing w:line="240" w:lineRule="auto"/>
              <w:rPr>
                <w:ins w:id="1084" w:author="W.L.P.M. Wijetunga" w:date="2021-06-15T21:05:00Z"/>
                <w:rFonts w:ascii="Times New Roman" w:eastAsia="Times New Roman" w:hAnsi="Times New Roman" w:cs="Times New Roman"/>
                <w:sz w:val="24"/>
                <w:szCs w:val="24"/>
              </w:rPr>
            </w:pPr>
            <w:ins w:id="1085" w:author="W.L.P.M. Wijetunga" w:date="2021-06-15T21:05:00Z">
              <w:r w:rsidRPr="00FA6E6E">
                <w:rPr>
                  <w:rFonts w:ascii="Times New Roman" w:hAnsi="Times New Roman" w:cs="Times New Roman"/>
                  <w:color w:val="000000"/>
                  <w:sz w:val="24"/>
                  <w:szCs w:val="24"/>
                  <w:shd w:val="clear" w:color="auto" w:fill="F8F9FA"/>
                </w:rPr>
                <w:t>&lt;&lt;UI&gt;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8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5F5448F" w14:textId="77777777" w:rsidR="006760C9" w:rsidRPr="00FA6E6E" w:rsidRDefault="006760C9" w:rsidP="00DD1937">
            <w:pPr>
              <w:pStyle w:val="ListParagraph"/>
              <w:numPr>
                <w:ilvl w:val="0"/>
                <w:numId w:val="43"/>
              </w:numPr>
              <w:spacing w:line="240" w:lineRule="auto"/>
              <w:rPr>
                <w:ins w:id="1087" w:author="W.L.P.M. Wijetunga" w:date="2021-06-15T21:05:00Z"/>
                <w:rFonts w:ascii="Times New Roman" w:eastAsia="Times New Roman" w:hAnsi="Times New Roman" w:cs="Times New Roman"/>
                <w:sz w:val="24"/>
                <w:szCs w:val="24"/>
              </w:rPr>
            </w:pPr>
            <w:ins w:id="1088" w:author="W.L.P.M. Wijetunga" w:date="2021-06-15T21:05:00Z">
              <w:r w:rsidRPr="00FA6E6E">
                <w:rPr>
                  <w:rFonts w:ascii="Times New Roman" w:hAnsi="Times New Roman" w:cs="Times New Roman"/>
                  <w:color w:val="000000"/>
                  <w:sz w:val="24"/>
                  <w:szCs w:val="24"/>
                  <w:shd w:val="clear" w:color="auto" w:fill="F8F9FA"/>
                </w:rPr>
                <w:t>Sport Arena Data</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89"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D54078D" w14:textId="77777777" w:rsidR="006760C9" w:rsidRPr="00FA6E6E" w:rsidRDefault="006760C9" w:rsidP="00DD1937">
            <w:pPr>
              <w:pStyle w:val="ListParagraph"/>
              <w:numPr>
                <w:ilvl w:val="0"/>
                <w:numId w:val="43"/>
              </w:numPr>
              <w:spacing w:line="240" w:lineRule="auto"/>
              <w:rPr>
                <w:ins w:id="1090" w:author="W.L.P.M. Wijetunga" w:date="2021-06-15T21:05:00Z"/>
                <w:rFonts w:ascii="Times New Roman" w:hAnsi="Times New Roman" w:cs="Times New Roman"/>
                <w:color w:val="000000"/>
                <w:sz w:val="24"/>
                <w:szCs w:val="24"/>
                <w:shd w:val="clear" w:color="auto" w:fill="F8F9FA"/>
              </w:rPr>
            </w:pPr>
            <w:ins w:id="1091" w:author="W.L.P.M. Wijetunga" w:date="2021-06-15T21:05:00Z">
              <w:r w:rsidRPr="00FA6E6E">
                <w:rPr>
                  <w:rFonts w:ascii="Times New Roman" w:hAnsi="Times New Roman" w:cs="Times New Roman"/>
                  <w:color w:val="000000"/>
                  <w:sz w:val="24"/>
                  <w:szCs w:val="24"/>
                  <w:shd w:val="clear" w:color="auto" w:fill="F8F9FA"/>
                </w:rPr>
                <w:t>Visitor</w:t>
              </w:r>
              <w:r w:rsidRPr="00FA6E6E">
                <w:rPr>
                  <w:rFonts w:ascii="Times New Roman" w:hAnsi="Times New Roman" w:cs="Times New Roman"/>
                  <w:color w:val="000000"/>
                  <w:sz w:val="24"/>
                  <w:szCs w:val="24"/>
                  <w:shd w:val="clear" w:color="auto" w:fill="F8F9FA"/>
                </w:rPr>
                <w:br/>
                <w:t>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p w14:paraId="4BB291C0" w14:textId="77777777" w:rsidR="006760C9" w:rsidRPr="00FA6E6E" w:rsidRDefault="006760C9" w:rsidP="00257C96">
            <w:pPr>
              <w:spacing w:line="240" w:lineRule="auto"/>
              <w:rPr>
                <w:ins w:id="1092" w:author="W.L.P.M. Wijetunga" w:date="2021-06-15T21:05:00Z"/>
                <w:rFonts w:ascii="Times New Roman" w:eastAsia="Times New Roman" w:hAnsi="Times New Roman" w:cs="Times New Roman"/>
                <w:color w:val="000000"/>
                <w:sz w:val="24"/>
                <w:szCs w:val="24"/>
                <w:shd w:val="clear" w:color="auto" w:fill="F8F9FA"/>
              </w:rPr>
            </w:pPr>
          </w:p>
          <w:p w14:paraId="1C8E5163" w14:textId="77777777" w:rsidR="006760C9" w:rsidRPr="00FA6E6E" w:rsidRDefault="006760C9" w:rsidP="00DD1937">
            <w:pPr>
              <w:pStyle w:val="ListParagraph"/>
              <w:numPr>
                <w:ilvl w:val="0"/>
                <w:numId w:val="43"/>
              </w:numPr>
              <w:spacing w:line="240" w:lineRule="auto"/>
              <w:rPr>
                <w:ins w:id="1093" w:author="W.L.P.M. Wijetunga" w:date="2021-06-15T21:05:00Z"/>
                <w:rFonts w:ascii="Times New Roman" w:eastAsia="Times New Roman" w:hAnsi="Times New Roman" w:cs="Times New Roman"/>
                <w:sz w:val="24"/>
                <w:szCs w:val="24"/>
              </w:rPr>
            </w:pPr>
            <w:ins w:id="1094"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tc>
      </w:tr>
      <w:tr w:rsidR="006760C9" w:rsidRPr="00FA6E6E" w14:paraId="34933888" w14:textId="77777777" w:rsidTr="006760C9">
        <w:trPr>
          <w:ins w:id="1095"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96"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95DA36F" w14:textId="77777777" w:rsidR="006760C9" w:rsidRPr="00FA6E6E" w:rsidRDefault="006760C9" w:rsidP="00257C96">
            <w:pPr>
              <w:spacing w:line="240" w:lineRule="auto"/>
              <w:rPr>
                <w:ins w:id="1097" w:author="W.L.P.M. Wijetunga" w:date="2021-06-15T21:05:00Z"/>
                <w:rFonts w:ascii="Times New Roman" w:eastAsia="Times New Roman" w:hAnsi="Times New Roman" w:cs="Times New Roman"/>
                <w:sz w:val="24"/>
                <w:szCs w:val="24"/>
              </w:rPr>
            </w:pPr>
            <w:ins w:id="1098"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099"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853BF87" w14:textId="77777777" w:rsidR="006760C9" w:rsidRPr="00FA6E6E" w:rsidRDefault="006760C9" w:rsidP="00257C96">
            <w:pPr>
              <w:spacing w:line="240" w:lineRule="auto"/>
              <w:rPr>
                <w:ins w:id="1100" w:author="W.L.P.M. Wijetunga" w:date="2021-06-15T21:05:00Z"/>
                <w:rFonts w:ascii="Times New Roman" w:eastAsia="Times New Roman" w:hAnsi="Times New Roman" w:cs="Times New Roman"/>
                <w:sz w:val="24"/>
                <w:szCs w:val="24"/>
              </w:rPr>
            </w:pPr>
            <w:ins w:id="1101"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02"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C8A7ACF" w14:textId="77777777" w:rsidR="006760C9" w:rsidRPr="00FA6E6E" w:rsidRDefault="006760C9" w:rsidP="00DD1937">
            <w:pPr>
              <w:pStyle w:val="ListParagraph"/>
              <w:numPr>
                <w:ilvl w:val="0"/>
                <w:numId w:val="44"/>
              </w:numPr>
              <w:spacing w:line="240" w:lineRule="auto"/>
              <w:rPr>
                <w:ins w:id="1103" w:author="W.L.P.M. Wijetunga" w:date="2021-06-15T21:05:00Z"/>
                <w:rFonts w:ascii="Times New Roman" w:hAnsi="Times New Roman" w:cs="Times New Roman"/>
                <w:color w:val="000000"/>
                <w:sz w:val="24"/>
                <w:szCs w:val="24"/>
                <w:shd w:val="clear" w:color="auto" w:fill="F8F9FA"/>
              </w:rPr>
            </w:pPr>
            <w:ins w:id="1104" w:author="W.L.P.M. Wijetunga" w:date="2021-06-15T21:05:00Z">
              <w:r w:rsidRPr="00FA6E6E">
                <w:rPr>
                  <w:rFonts w:ascii="Times New Roman" w:hAnsi="Times New Roman" w:cs="Times New Roman"/>
                  <w:color w:val="000000"/>
                  <w:sz w:val="24"/>
                  <w:szCs w:val="24"/>
                  <w:shd w:val="clear" w:color="auto" w:fill="F8F9FA"/>
                </w:rPr>
                <w:t>Search Sport Arena</w:t>
              </w:r>
            </w:ins>
          </w:p>
          <w:p w14:paraId="77963CE0" w14:textId="77777777" w:rsidR="006760C9" w:rsidRPr="00FA6E6E" w:rsidRDefault="006760C9" w:rsidP="00257C96">
            <w:pPr>
              <w:rPr>
                <w:ins w:id="1105" w:author="W.L.P.M. Wijetunga" w:date="2021-06-15T21:05:00Z"/>
                <w:rFonts w:ascii="Times New Roman" w:hAnsi="Times New Roman" w:cs="Times New Roman"/>
                <w:color w:val="000000"/>
                <w:sz w:val="24"/>
                <w:szCs w:val="24"/>
                <w:shd w:val="clear" w:color="auto" w:fill="F8F9FA"/>
              </w:rPr>
            </w:pPr>
          </w:p>
          <w:p w14:paraId="59AA49DF" w14:textId="77777777" w:rsidR="006760C9" w:rsidRPr="00FA6E6E" w:rsidRDefault="006760C9" w:rsidP="00DD1937">
            <w:pPr>
              <w:pStyle w:val="ListParagraph"/>
              <w:numPr>
                <w:ilvl w:val="0"/>
                <w:numId w:val="44"/>
              </w:numPr>
              <w:spacing w:after="160" w:line="259" w:lineRule="auto"/>
              <w:rPr>
                <w:ins w:id="1106" w:author="W.L.P.M. Wijetunga" w:date="2021-06-15T21:05:00Z"/>
                <w:rFonts w:ascii="Times New Roman" w:hAnsi="Times New Roman" w:cs="Times New Roman"/>
                <w:color w:val="000000"/>
                <w:sz w:val="24"/>
                <w:szCs w:val="24"/>
                <w:shd w:val="clear" w:color="auto" w:fill="F8F9FA"/>
              </w:rPr>
            </w:pPr>
            <w:ins w:id="1107" w:author="W.L.P.M. Wijetunga" w:date="2021-06-15T21:05:00Z">
              <w:r w:rsidRPr="00FA6E6E">
                <w:rPr>
                  <w:rFonts w:ascii="Times New Roman" w:hAnsi="Times New Roman" w:cs="Times New Roman"/>
                  <w:color w:val="000000"/>
                  <w:sz w:val="24"/>
                  <w:szCs w:val="24"/>
                  <w:shd w:val="clear" w:color="auto" w:fill="F8F9FA"/>
                </w:rPr>
                <w:t>Help and Support</w:t>
              </w:r>
            </w:ins>
          </w:p>
          <w:p w14:paraId="74E0CA72" w14:textId="77777777" w:rsidR="006760C9" w:rsidRPr="00FA6E6E" w:rsidRDefault="006760C9" w:rsidP="00257C96">
            <w:pPr>
              <w:rPr>
                <w:ins w:id="1108"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09"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EC380D4" w14:textId="77777777" w:rsidR="006760C9" w:rsidRPr="00FA6E6E" w:rsidRDefault="006760C9" w:rsidP="00DD1937">
            <w:pPr>
              <w:pStyle w:val="ListParagraph"/>
              <w:numPr>
                <w:ilvl w:val="0"/>
                <w:numId w:val="44"/>
              </w:numPr>
              <w:spacing w:line="240" w:lineRule="auto"/>
              <w:rPr>
                <w:ins w:id="1110" w:author="W.L.P.M. Wijetunga" w:date="2021-06-15T21:05:00Z"/>
                <w:rFonts w:ascii="Times New Roman" w:hAnsi="Times New Roman" w:cs="Times New Roman"/>
                <w:color w:val="000000"/>
                <w:sz w:val="24"/>
                <w:szCs w:val="24"/>
                <w:shd w:val="clear" w:color="auto" w:fill="F8F9FA"/>
              </w:rPr>
            </w:pPr>
            <w:ins w:id="1111" w:author="W.L.P.M. Wijetunga" w:date="2021-06-15T21:05:00Z">
              <w:r w:rsidRPr="00FA6E6E">
                <w:rPr>
                  <w:rFonts w:ascii="Times New Roman" w:hAnsi="Times New Roman" w:cs="Times New Roman"/>
                  <w:color w:val="000000"/>
                  <w:sz w:val="24"/>
                  <w:szCs w:val="24"/>
                  <w:shd w:val="clear" w:color="auto" w:fill="F8F9FA"/>
                </w:rPr>
                <w:t>Booking</w:t>
              </w:r>
            </w:ins>
          </w:p>
          <w:p w14:paraId="5D324A50" w14:textId="77777777" w:rsidR="006760C9" w:rsidRPr="00FA6E6E" w:rsidRDefault="006760C9" w:rsidP="00257C96">
            <w:pPr>
              <w:spacing w:line="240" w:lineRule="auto"/>
              <w:rPr>
                <w:ins w:id="1112" w:author="W.L.P.M. Wijetunga" w:date="2021-06-15T21:05:00Z"/>
                <w:rFonts w:ascii="Times New Roman" w:eastAsia="Times New Roman" w:hAnsi="Times New Roman" w:cs="Times New Roman"/>
                <w:color w:val="000000"/>
                <w:sz w:val="24"/>
                <w:szCs w:val="24"/>
                <w:shd w:val="clear" w:color="auto" w:fill="F8F9FA"/>
              </w:rPr>
            </w:pPr>
          </w:p>
          <w:p w14:paraId="6D59BE4B" w14:textId="77777777" w:rsidR="006760C9" w:rsidRPr="00FA6E6E" w:rsidRDefault="006760C9" w:rsidP="00DD1937">
            <w:pPr>
              <w:pStyle w:val="ListParagraph"/>
              <w:numPr>
                <w:ilvl w:val="0"/>
                <w:numId w:val="44"/>
              </w:numPr>
              <w:spacing w:line="240" w:lineRule="auto"/>
              <w:rPr>
                <w:ins w:id="1113" w:author="W.L.P.M. Wijetunga" w:date="2021-06-15T21:05:00Z"/>
                <w:rFonts w:ascii="Times New Roman" w:hAnsi="Times New Roman" w:cs="Times New Roman"/>
                <w:color w:val="000000"/>
                <w:sz w:val="24"/>
                <w:szCs w:val="24"/>
                <w:shd w:val="clear" w:color="auto" w:fill="F8F9FA"/>
              </w:rPr>
            </w:pPr>
            <w:ins w:id="1114" w:author="W.L.P.M. Wijetunga" w:date="2021-06-15T21:05:00Z">
              <w:r w:rsidRPr="00FA6E6E">
                <w:rPr>
                  <w:rFonts w:ascii="Times New Roman" w:hAnsi="Times New Roman" w:cs="Times New Roman"/>
                  <w:color w:val="000000"/>
                  <w:sz w:val="24"/>
                  <w:szCs w:val="24"/>
                  <w:shd w:val="clear" w:color="auto" w:fill="F8F9FA"/>
                </w:rPr>
                <w:t>Rating Response</w:t>
              </w:r>
              <w:r w:rsidRPr="00FA6E6E">
                <w:rPr>
                  <w:rFonts w:ascii="Times New Roman" w:hAnsi="Times New Roman" w:cs="Times New Roman"/>
                  <w:color w:val="000000"/>
                  <w:sz w:val="24"/>
                  <w:szCs w:val="24"/>
                  <w:shd w:val="clear" w:color="auto" w:fill="F8F9FA"/>
                </w:rPr>
                <w:br/>
                <w:t>Sheet</w:t>
              </w:r>
            </w:ins>
          </w:p>
          <w:p w14:paraId="26E63E48" w14:textId="77777777" w:rsidR="006760C9" w:rsidRPr="00FA6E6E" w:rsidRDefault="006760C9" w:rsidP="00257C96">
            <w:pPr>
              <w:spacing w:line="240" w:lineRule="auto"/>
              <w:rPr>
                <w:ins w:id="1115" w:author="W.L.P.M. Wijetunga" w:date="2021-06-15T21:05:00Z"/>
                <w:rFonts w:ascii="Times New Roman" w:eastAsia="Times New Roman" w:hAnsi="Times New Roman" w:cs="Times New Roman"/>
                <w:color w:val="000000"/>
                <w:sz w:val="24"/>
                <w:szCs w:val="24"/>
                <w:shd w:val="clear" w:color="auto" w:fill="F8F9FA"/>
              </w:rPr>
            </w:pPr>
          </w:p>
          <w:p w14:paraId="69F00D85" w14:textId="77777777" w:rsidR="006760C9" w:rsidRPr="00FA6E6E" w:rsidRDefault="006760C9" w:rsidP="00DD1937">
            <w:pPr>
              <w:pStyle w:val="ListParagraph"/>
              <w:numPr>
                <w:ilvl w:val="0"/>
                <w:numId w:val="44"/>
              </w:numPr>
              <w:spacing w:line="240" w:lineRule="auto"/>
              <w:rPr>
                <w:ins w:id="1116" w:author="W.L.P.M. Wijetunga" w:date="2021-06-15T21:05:00Z"/>
                <w:rFonts w:ascii="Times New Roman" w:hAnsi="Times New Roman" w:cs="Times New Roman"/>
                <w:color w:val="000000"/>
                <w:sz w:val="24"/>
                <w:szCs w:val="24"/>
                <w:shd w:val="clear" w:color="auto" w:fill="F8F9FA"/>
              </w:rPr>
            </w:pPr>
            <w:ins w:id="1117" w:author="W.L.P.M. Wijetunga" w:date="2021-06-15T21:05:00Z">
              <w:r w:rsidRPr="00FA6E6E">
                <w:rPr>
                  <w:rFonts w:ascii="Times New Roman" w:hAnsi="Times New Roman" w:cs="Times New Roman"/>
                  <w:color w:val="000000"/>
                  <w:sz w:val="24"/>
                  <w:szCs w:val="24"/>
                  <w:shd w:val="clear" w:color="auto" w:fill="F8F9FA"/>
                </w:rPr>
                <w:t>Login</w:t>
              </w:r>
            </w:ins>
          </w:p>
          <w:p w14:paraId="39439E74" w14:textId="77777777" w:rsidR="006760C9" w:rsidRPr="00FA6E6E" w:rsidRDefault="006760C9" w:rsidP="00257C96">
            <w:pPr>
              <w:spacing w:line="240" w:lineRule="auto"/>
              <w:rPr>
                <w:ins w:id="1118" w:author="W.L.P.M. Wijetunga" w:date="2021-06-15T21:05:00Z"/>
                <w:rFonts w:ascii="Times New Roman" w:eastAsia="Times New Roman" w:hAnsi="Times New Roman" w:cs="Times New Roman"/>
                <w:color w:val="000000"/>
                <w:sz w:val="24"/>
                <w:szCs w:val="24"/>
                <w:shd w:val="clear" w:color="auto" w:fill="F8F9FA"/>
              </w:rPr>
            </w:pPr>
          </w:p>
          <w:p w14:paraId="72229AA2" w14:textId="77777777" w:rsidR="006760C9" w:rsidRPr="00FA6E6E" w:rsidRDefault="006760C9" w:rsidP="00DD1937">
            <w:pPr>
              <w:pStyle w:val="ListParagraph"/>
              <w:numPr>
                <w:ilvl w:val="0"/>
                <w:numId w:val="44"/>
              </w:numPr>
              <w:spacing w:line="240" w:lineRule="auto"/>
              <w:rPr>
                <w:ins w:id="1119" w:author="W.L.P.M. Wijetunga" w:date="2021-06-15T21:05:00Z"/>
                <w:rFonts w:ascii="Times New Roman" w:eastAsia="Times New Roman" w:hAnsi="Times New Roman" w:cs="Times New Roman"/>
                <w:sz w:val="24"/>
                <w:szCs w:val="24"/>
              </w:rPr>
            </w:pPr>
            <w:ins w:id="1120" w:author="W.L.P.M. Wijetunga" w:date="2021-06-15T21:05:00Z">
              <w:r w:rsidRPr="00FA6E6E">
                <w:rPr>
                  <w:rFonts w:ascii="Times New Roman" w:hAnsi="Times New Roman" w:cs="Times New Roman"/>
                  <w:color w:val="000000"/>
                  <w:sz w:val="24"/>
                  <w:szCs w:val="24"/>
                  <w:shd w:val="clear" w:color="auto" w:fill="F8F9FA"/>
                </w:rPr>
                <w:t>Registration</w:t>
              </w:r>
            </w:ins>
          </w:p>
        </w:tc>
      </w:tr>
      <w:tr w:rsidR="006760C9" w:rsidRPr="00FA6E6E" w14:paraId="50317318" w14:textId="77777777" w:rsidTr="006760C9">
        <w:trPr>
          <w:ins w:id="1121"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22"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0EEC80AB" w14:textId="77777777" w:rsidR="006760C9" w:rsidRPr="00FA6E6E" w:rsidRDefault="006760C9" w:rsidP="00257C96">
            <w:pPr>
              <w:spacing w:line="240" w:lineRule="auto"/>
              <w:rPr>
                <w:ins w:id="1123" w:author="W.L.P.M. Wijetunga" w:date="2021-06-15T21:05:00Z"/>
                <w:rFonts w:ascii="Times New Roman" w:eastAsia="Times New Roman" w:hAnsi="Times New Roman" w:cs="Times New Roman"/>
                <w:sz w:val="24"/>
                <w:szCs w:val="24"/>
              </w:rPr>
            </w:pPr>
            <w:ins w:id="1124" w:author="W.L.P.M. Wijetunga" w:date="2021-06-15T21:05:00Z">
              <w:r w:rsidRPr="00FA6E6E">
                <w:rPr>
                  <w:rFonts w:ascii="Times New Roman" w:hAnsi="Times New Roman" w:cs="Times New Roman"/>
                  <w:color w:val="000000"/>
                  <w:sz w:val="24"/>
                  <w:szCs w:val="24"/>
                  <w:shd w:val="clear" w:color="auto" w:fill="F8F9FA"/>
                </w:rPr>
                <w:br/>
                <w:t>6. Booking</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25"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210C9A2" w14:textId="77777777" w:rsidR="006760C9" w:rsidRPr="00FA6E6E" w:rsidRDefault="006760C9" w:rsidP="00257C96">
            <w:pPr>
              <w:spacing w:line="240" w:lineRule="auto"/>
              <w:rPr>
                <w:ins w:id="1126" w:author="W.L.P.M. Wijetunga" w:date="2021-06-15T21:05:00Z"/>
                <w:rFonts w:ascii="Times New Roman" w:eastAsia="Times New Roman" w:hAnsi="Times New Roman" w:cs="Times New Roman"/>
                <w:sz w:val="24"/>
                <w:szCs w:val="24"/>
              </w:rPr>
            </w:pPr>
            <w:ins w:id="1127"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28"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2D4A18C" w14:textId="77777777" w:rsidR="006760C9" w:rsidRPr="00FA6E6E" w:rsidRDefault="006760C9" w:rsidP="00DD1937">
            <w:pPr>
              <w:pStyle w:val="ListParagraph"/>
              <w:numPr>
                <w:ilvl w:val="0"/>
                <w:numId w:val="45"/>
              </w:numPr>
              <w:spacing w:line="240" w:lineRule="auto"/>
              <w:rPr>
                <w:ins w:id="1129" w:author="W.L.P.M. Wijetunga" w:date="2021-06-15T21:05:00Z"/>
                <w:rFonts w:ascii="Times New Roman" w:eastAsia="Times New Roman" w:hAnsi="Times New Roman" w:cs="Times New Roman"/>
                <w:sz w:val="24"/>
                <w:szCs w:val="24"/>
              </w:rPr>
            </w:pPr>
            <w:ins w:id="1130"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31"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02463AA0" w14:textId="77777777" w:rsidR="006760C9" w:rsidRPr="00FA6E6E" w:rsidRDefault="006760C9" w:rsidP="00DD1937">
            <w:pPr>
              <w:pStyle w:val="ListParagraph"/>
              <w:numPr>
                <w:ilvl w:val="0"/>
                <w:numId w:val="44"/>
              </w:numPr>
              <w:spacing w:line="240" w:lineRule="auto"/>
              <w:rPr>
                <w:ins w:id="1132" w:author="W.L.P.M. Wijetunga" w:date="2021-06-15T21:05:00Z"/>
                <w:rFonts w:ascii="Times New Roman" w:hAnsi="Times New Roman" w:cs="Times New Roman"/>
                <w:color w:val="000000"/>
                <w:sz w:val="24"/>
                <w:szCs w:val="24"/>
                <w:shd w:val="clear" w:color="auto" w:fill="F8F9FA"/>
              </w:rPr>
            </w:pPr>
            <w:ins w:id="1133" w:author="W.L.P.M. Wijetunga" w:date="2021-06-15T21:05:00Z">
              <w:r w:rsidRPr="00FA6E6E">
                <w:rPr>
                  <w:rFonts w:ascii="Times New Roman" w:hAnsi="Times New Roman" w:cs="Times New Roman"/>
                  <w:color w:val="000000"/>
                  <w:sz w:val="24"/>
                  <w:szCs w:val="24"/>
                  <w:shd w:val="clear" w:color="auto" w:fill="F8F9FA"/>
                </w:rPr>
                <w:t>Reservation Time</w:t>
              </w:r>
              <w:r w:rsidRPr="00FA6E6E">
                <w:rPr>
                  <w:rFonts w:ascii="Times New Roman" w:hAnsi="Times New Roman" w:cs="Times New Roman"/>
                  <w:color w:val="000000"/>
                  <w:sz w:val="24"/>
                  <w:szCs w:val="24"/>
                  <w:shd w:val="clear" w:color="auto" w:fill="F8F9FA"/>
                </w:rPr>
                <w:br/>
                <w:t>Table</w:t>
              </w:r>
            </w:ins>
          </w:p>
          <w:p w14:paraId="5B43B988" w14:textId="77777777" w:rsidR="006760C9" w:rsidRPr="00FA6E6E" w:rsidRDefault="006760C9" w:rsidP="00DD1937">
            <w:pPr>
              <w:pStyle w:val="ListParagraph"/>
              <w:numPr>
                <w:ilvl w:val="0"/>
                <w:numId w:val="44"/>
              </w:numPr>
              <w:spacing w:line="240" w:lineRule="auto"/>
              <w:rPr>
                <w:ins w:id="1134" w:author="W.L.P.M. Wijetunga" w:date="2021-06-15T21:05:00Z"/>
                <w:rFonts w:ascii="Times New Roman" w:eastAsia="Times New Roman" w:hAnsi="Times New Roman" w:cs="Times New Roman"/>
                <w:sz w:val="24"/>
                <w:szCs w:val="24"/>
              </w:rPr>
            </w:pPr>
            <w:ins w:id="1135" w:author="W.L.P.M. Wijetunga" w:date="2021-06-15T21:05:00Z">
              <w:r w:rsidRPr="00FA6E6E">
                <w:rPr>
                  <w:rFonts w:ascii="Times New Roman" w:hAnsi="Times New Roman" w:cs="Times New Roman"/>
                  <w:color w:val="000000"/>
                  <w:sz w:val="24"/>
                  <w:szCs w:val="24"/>
                  <w:shd w:val="clear" w:color="auto" w:fill="F8F9FA"/>
                </w:rPr>
                <w:t>Payment Gateway</w:t>
              </w:r>
            </w:ins>
          </w:p>
        </w:tc>
      </w:tr>
      <w:tr w:rsidR="006760C9" w:rsidRPr="00FA6E6E" w14:paraId="484BF09F" w14:textId="77777777" w:rsidTr="006760C9">
        <w:trPr>
          <w:ins w:id="1136"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37"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41944A6" w14:textId="77777777" w:rsidR="006760C9" w:rsidRPr="00FA6E6E" w:rsidRDefault="006760C9" w:rsidP="00257C96">
            <w:pPr>
              <w:spacing w:line="240" w:lineRule="auto"/>
              <w:rPr>
                <w:ins w:id="1138" w:author="W.L.P.M. Wijetunga" w:date="2021-06-15T21:05:00Z"/>
                <w:rFonts w:ascii="Times New Roman" w:eastAsia="Times New Roman" w:hAnsi="Times New Roman" w:cs="Times New Roman"/>
                <w:sz w:val="24"/>
                <w:szCs w:val="24"/>
              </w:rPr>
            </w:pPr>
            <w:ins w:id="1139" w:author="W.L.P.M. Wijetunga" w:date="2021-06-15T21:05:00Z">
              <w:r w:rsidRPr="00FA6E6E">
                <w:rPr>
                  <w:rFonts w:ascii="Times New Roman" w:hAnsi="Times New Roman" w:cs="Times New Roman"/>
                  <w:color w:val="000000"/>
                  <w:sz w:val="24"/>
                  <w:szCs w:val="24"/>
                  <w:shd w:val="clear" w:color="auto" w:fill="F8F9FA"/>
                </w:rPr>
                <w:br/>
                <w:t>7. Reservation Time</w:t>
              </w:r>
              <w:r w:rsidRPr="00FA6E6E">
                <w:rPr>
                  <w:rFonts w:ascii="Times New Roman" w:hAnsi="Times New Roman" w:cs="Times New Roman"/>
                  <w:color w:val="000000"/>
                  <w:sz w:val="24"/>
                  <w:szCs w:val="24"/>
                  <w:shd w:val="clear" w:color="auto" w:fill="F8F9FA"/>
                </w:rPr>
                <w:br/>
                <w:t>Table</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40"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86B617C" w14:textId="77777777" w:rsidR="006760C9" w:rsidRPr="00FA6E6E" w:rsidRDefault="006760C9" w:rsidP="00257C96">
            <w:pPr>
              <w:spacing w:line="240" w:lineRule="auto"/>
              <w:rPr>
                <w:ins w:id="1141" w:author="W.L.P.M. Wijetunga" w:date="2021-06-15T21:05:00Z"/>
                <w:rFonts w:ascii="Times New Roman" w:eastAsia="Times New Roman" w:hAnsi="Times New Roman" w:cs="Times New Roman"/>
                <w:sz w:val="24"/>
                <w:szCs w:val="24"/>
              </w:rPr>
            </w:pPr>
            <w:ins w:id="1142"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43"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C9E7166" w14:textId="77777777" w:rsidR="006760C9" w:rsidRPr="00FA6E6E" w:rsidRDefault="006760C9" w:rsidP="00DD1937">
            <w:pPr>
              <w:pStyle w:val="ListParagraph"/>
              <w:numPr>
                <w:ilvl w:val="0"/>
                <w:numId w:val="46"/>
              </w:numPr>
              <w:spacing w:line="240" w:lineRule="auto"/>
              <w:rPr>
                <w:ins w:id="1144" w:author="W.L.P.M. Wijetunga" w:date="2021-06-15T21:05:00Z"/>
                <w:rFonts w:ascii="Times New Roman" w:eastAsia="Times New Roman" w:hAnsi="Times New Roman" w:cs="Times New Roman"/>
                <w:sz w:val="24"/>
                <w:szCs w:val="24"/>
              </w:rPr>
            </w:pPr>
            <w:ins w:id="1145" w:author="W.L.P.M. Wijetunga" w:date="2021-06-15T21:05:00Z">
              <w:r w:rsidRPr="00FA6E6E">
                <w:rPr>
                  <w:rFonts w:ascii="Times New Roman" w:hAnsi="Times New Roman" w:cs="Times New Roman"/>
                  <w:color w:val="000000"/>
                  <w:sz w:val="24"/>
                  <w:szCs w:val="24"/>
                  <w:shd w:val="clear" w:color="auto" w:fill="F8F9FA"/>
                </w:rPr>
                <w:t>Booking</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4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571580E" w14:textId="77777777" w:rsidR="006760C9" w:rsidRPr="00FA6E6E" w:rsidRDefault="006760C9" w:rsidP="00DD1937">
            <w:pPr>
              <w:pStyle w:val="ListParagraph"/>
              <w:numPr>
                <w:ilvl w:val="0"/>
                <w:numId w:val="44"/>
              </w:numPr>
              <w:spacing w:line="240" w:lineRule="auto"/>
              <w:rPr>
                <w:ins w:id="1147" w:author="W.L.P.M. Wijetunga" w:date="2021-06-15T21:05:00Z"/>
                <w:rFonts w:ascii="Times New Roman" w:eastAsia="Times New Roman" w:hAnsi="Times New Roman" w:cs="Times New Roman"/>
                <w:sz w:val="24"/>
                <w:szCs w:val="24"/>
              </w:rPr>
            </w:pPr>
            <w:ins w:id="1148" w:author="W.L.P.M. Wijetunga" w:date="2021-06-15T21:05:00Z">
              <w:r w:rsidRPr="00FA6E6E">
                <w:rPr>
                  <w:rFonts w:ascii="Times New Roman" w:hAnsi="Times New Roman" w:cs="Times New Roman"/>
                  <w:color w:val="000000"/>
                  <w:sz w:val="24"/>
                  <w:szCs w:val="24"/>
                  <w:shd w:val="clear" w:color="auto" w:fill="F8F9FA"/>
                </w:rPr>
                <w:t>Booking Data</w:t>
              </w:r>
            </w:ins>
          </w:p>
        </w:tc>
      </w:tr>
      <w:tr w:rsidR="006760C9" w:rsidRPr="00FA6E6E" w14:paraId="5D679521" w14:textId="77777777" w:rsidTr="006760C9">
        <w:trPr>
          <w:ins w:id="114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5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245ACDF1" w14:textId="77777777" w:rsidR="006760C9" w:rsidRPr="00FA6E6E" w:rsidRDefault="006760C9" w:rsidP="00257C96">
            <w:pPr>
              <w:spacing w:line="240" w:lineRule="auto"/>
              <w:rPr>
                <w:ins w:id="1151" w:author="W.L.P.M. Wijetunga" w:date="2021-06-15T21:05:00Z"/>
                <w:rFonts w:ascii="Times New Roman" w:eastAsia="Times New Roman" w:hAnsi="Times New Roman" w:cs="Times New Roman"/>
                <w:sz w:val="24"/>
                <w:szCs w:val="24"/>
              </w:rPr>
            </w:pPr>
            <w:ins w:id="1152" w:author="W.L.P.M. Wijetunga" w:date="2021-06-15T21:05:00Z">
              <w:r w:rsidRPr="00FA6E6E">
                <w:rPr>
                  <w:rFonts w:ascii="Times New Roman" w:hAnsi="Times New Roman" w:cs="Times New Roman"/>
                  <w:color w:val="000000"/>
                  <w:sz w:val="24"/>
                  <w:szCs w:val="24"/>
                  <w:shd w:val="clear" w:color="auto" w:fill="F8F9FA"/>
                </w:rPr>
                <w:br/>
                <w:t>8. Google Map</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5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A9B69A5" w14:textId="77777777" w:rsidR="006760C9" w:rsidRPr="00FA6E6E" w:rsidRDefault="006760C9" w:rsidP="00257C96">
            <w:pPr>
              <w:spacing w:line="240" w:lineRule="auto"/>
              <w:rPr>
                <w:ins w:id="1154" w:author="W.L.P.M. Wijetunga" w:date="2021-06-15T21:05:00Z"/>
                <w:rFonts w:ascii="Times New Roman" w:eastAsia="Times New Roman" w:hAnsi="Times New Roman" w:cs="Times New Roman"/>
                <w:sz w:val="24"/>
                <w:szCs w:val="24"/>
              </w:rPr>
            </w:pPr>
            <w:ins w:id="1155" w:author="W.L.P.M. Wijetunga" w:date="2021-06-15T21:05:00Z">
              <w:r w:rsidRPr="00FA6E6E">
                <w:rPr>
                  <w:rFonts w:ascii="Times New Roman" w:hAnsi="Times New Roman" w:cs="Times New Roman"/>
                  <w:color w:val="000000"/>
                  <w:sz w:val="24"/>
                  <w:szCs w:val="24"/>
                  <w:shd w:val="clear" w:color="auto" w:fill="F8F9FA"/>
                </w:rPr>
                <w:t>&lt;&lt;Infrastructure&gt;&gt;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5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5B4653B" w14:textId="77777777" w:rsidR="006760C9" w:rsidRPr="00FA6E6E" w:rsidRDefault="006760C9" w:rsidP="00257C96">
            <w:pPr>
              <w:spacing w:line="240" w:lineRule="auto"/>
              <w:rPr>
                <w:ins w:id="1157"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58"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49C5B4D" w14:textId="77777777" w:rsidR="006760C9" w:rsidRPr="00FA6E6E" w:rsidRDefault="006760C9" w:rsidP="00DD1937">
            <w:pPr>
              <w:pStyle w:val="ListParagraph"/>
              <w:numPr>
                <w:ilvl w:val="0"/>
                <w:numId w:val="44"/>
              </w:numPr>
              <w:spacing w:line="240" w:lineRule="auto"/>
              <w:rPr>
                <w:ins w:id="1159" w:author="W.L.P.M. Wijetunga" w:date="2021-06-15T21:05:00Z"/>
                <w:rFonts w:ascii="Times New Roman" w:eastAsia="Times New Roman" w:hAnsi="Times New Roman" w:cs="Times New Roman"/>
                <w:sz w:val="24"/>
                <w:szCs w:val="24"/>
              </w:rPr>
            </w:pPr>
            <w:ins w:id="1160" w:author="W.L.P.M. Wijetunga" w:date="2021-06-15T21:05:00Z">
              <w:r w:rsidRPr="00FA6E6E">
                <w:rPr>
                  <w:rFonts w:ascii="Times New Roman" w:hAnsi="Times New Roman" w:cs="Times New Roman"/>
                  <w:color w:val="000000"/>
                  <w:sz w:val="24"/>
                  <w:szCs w:val="24"/>
                  <w:shd w:val="clear" w:color="auto" w:fill="F8F9FA"/>
                </w:rPr>
                <w:t>Sport Arena Data</w:t>
              </w:r>
            </w:ins>
          </w:p>
        </w:tc>
      </w:tr>
      <w:tr w:rsidR="006760C9" w:rsidRPr="00FA6E6E" w14:paraId="257C98CB" w14:textId="77777777" w:rsidTr="006760C9">
        <w:trPr>
          <w:ins w:id="1161"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62"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9D0EC00" w14:textId="77777777" w:rsidR="006760C9" w:rsidRPr="00FA6E6E" w:rsidRDefault="006760C9" w:rsidP="00257C96">
            <w:pPr>
              <w:spacing w:line="240" w:lineRule="auto"/>
              <w:rPr>
                <w:ins w:id="1163" w:author="W.L.P.M. Wijetunga" w:date="2021-06-15T21:05:00Z"/>
                <w:rFonts w:ascii="Times New Roman" w:eastAsia="Times New Roman" w:hAnsi="Times New Roman" w:cs="Times New Roman"/>
                <w:sz w:val="24"/>
                <w:szCs w:val="24"/>
              </w:rPr>
            </w:pPr>
            <w:ins w:id="1164" w:author="W.L.P.M. Wijetunga" w:date="2021-06-15T21:05:00Z">
              <w:r w:rsidRPr="00FA6E6E">
                <w:rPr>
                  <w:rFonts w:ascii="Times New Roman" w:hAnsi="Times New Roman" w:cs="Times New Roman"/>
                  <w:color w:val="000000"/>
                  <w:sz w:val="24"/>
                  <w:szCs w:val="24"/>
                  <w:shd w:val="clear" w:color="auto" w:fill="F8F9FA"/>
                </w:rPr>
                <w:br/>
                <w:t>9. Registration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65"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0EFAB41D" w14:textId="77777777" w:rsidR="006760C9" w:rsidRPr="00FA6E6E" w:rsidRDefault="006760C9" w:rsidP="00257C96">
            <w:pPr>
              <w:spacing w:line="240" w:lineRule="auto"/>
              <w:rPr>
                <w:ins w:id="1166" w:author="W.L.P.M. Wijetunga" w:date="2021-06-15T21:05:00Z"/>
                <w:rFonts w:ascii="Times New Roman" w:eastAsia="Times New Roman" w:hAnsi="Times New Roman" w:cs="Times New Roman"/>
                <w:sz w:val="24"/>
                <w:szCs w:val="24"/>
              </w:rPr>
            </w:pPr>
            <w:ins w:id="1167"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68"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EBC0983" w14:textId="77777777" w:rsidR="006760C9" w:rsidRPr="00FA6E6E" w:rsidRDefault="006760C9" w:rsidP="00DD1937">
            <w:pPr>
              <w:pStyle w:val="ListParagraph"/>
              <w:numPr>
                <w:ilvl w:val="0"/>
                <w:numId w:val="44"/>
              </w:numPr>
              <w:spacing w:line="240" w:lineRule="auto"/>
              <w:rPr>
                <w:ins w:id="1169" w:author="W.L.P.M. Wijetunga" w:date="2021-06-15T21:05:00Z"/>
                <w:rFonts w:ascii="Times New Roman" w:hAnsi="Times New Roman" w:cs="Times New Roman"/>
                <w:color w:val="000000"/>
                <w:sz w:val="24"/>
                <w:szCs w:val="24"/>
                <w:shd w:val="clear" w:color="auto" w:fill="F8F9FA"/>
              </w:rPr>
            </w:pPr>
            <w:ins w:id="1170"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p w14:paraId="2EC5B2B8" w14:textId="77777777" w:rsidR="006760C9" w:rsidRPr="00FA6E6E" w:rsidRDefault="006760C9" w:rsidP="00257C96">
            <w:pPr>
              <w:spacing w:line="240" w:lineRule="auto"/>
              <w:rPr>
                <w:ins w:id="1171" w:author="W.L.P.M. Wijetunga" w:date="2021-06-15T21:05:00Z"/>
                <w:rFonts w:ascii="Times New Roman" w:eastAsia="Times New Roman" w:hAnsi="Times New Roman" w:cs="Times New Roman"/>
                <w:color w:val="000000"/>
                <w:sz w:val="24"/>
                <w:szCs w:val="24"/>
                <w:shd w:val="clear" w:color="auto" w:fill="F8F9FA"/>
              </w:rPr>
            </w:pPr>
          </w:p>
          <w:p w14:paraId="7166054C" w14:textId="77777777" w:rsidR="006760C9" w:rsidRPr="00FA6E6E" w:rsidRDefault="006760C9" w:rsidP="00DD1937">
            <w:pPr>
              <w:pStyle w:val="ListParagraph"/>
              <w:numPr>
                <w:ilvl w:val="0"/>
                <w:numId w:val="44"/>
              </w:numPr>
              <w:spacing w:line="240" w:lineRule="auto"/>
              <w:rPr>
                <w:ins w:id="1172" w:author="W.L.P.M. Wijetunga" w:date="2021-06-15T21:05:00Z"/>
                <w:rFonts w:ascii="Times New Roman" w:eastAsia="Times New Roman" w:hAnsi="Times New Roman" w:cs="Times New Roman"/>
                <w:sz w:val="24"/>
                <w:szCs w:val="24"/>
              </w:rPr>
            </w:pPr>
            <w:ins w:id="1173"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74"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1E6273F" w14:textId="77777777" w:rsidR="006760C9" w:rsidRPr="00FA6E6E" w:rsidRDefault="006760C9" w:rsidP="00DD1937">
            <w:pPr>
              <w:pStyle w:val="ListParagraph"/>
              <w:numPr>
                <w:ilvl w:val="0"/>
                <w:numId w:val="44"/>
              </w:numPr>
              <w:spacing w:line="240" w:lineRule="auto"/>
              <w:rPr>
                <w:ins w:id="1175" w:author="W.L.P.M. Wijetunga" w:date="2021-06-15T21:05:00Z"/>
                <w:rFonts w:ascii="Times New Roman" w:eastAsia="Times New Roman" w:hAnsi="Times New Roman" w:cs="Times New Roman"/>
                <w:sz w:val="24"/>
                <w:szCs w:val="24"/>
              </w:rPr>
            </w:pPr>
            <w:ins w:id="1176" w:author="W.L.P.M. Wijetunga" w:date="2021-06-15T21:05:00Z">
              <w:r w:rsidRPr="00FA6E6E">
                <w:rPr>
                  <w:rFonts w:ascii="Times New Roman" w:hAnsi="Times New Roman" w:cs="Times New Roman"/>
                  <w:color w:val="000000"/>
                  <w:sz w:val="24"/>
                  <w:szCs w:val="24"/>
                  <w:shd w:val="clear" w:color="auto" w:fill="F8F9FA"/>
                </w:rPr>
                <w:t>Verification</w:t>
              </w:r>
            </w:ins>
          </w:p>
        </w:tc>
      </w:tr>
      <w:tr w:rsidR="006760C9" w:rsidRPr="00FA6E6E" w14:paraId="3B79EE99" w14:textId="77777777" w:rsidTr="006760C9">
        <w:trPr>
          <w:ins w:id="1177"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78"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7FE75CB" w14:textId="77777777" w:rsidR="006760C9" w:rsidRPr="00FA6E6E" w:rsidRDefault="006760C9" w:rsidP="00257C96">
            <w:pPr>
              <w:spacing w:line="240" w:lineRule="auto"/>
              <w:rPr>
                <w:ins w:id="1179" w:author="W.L.P.M. Wijetunga" w:date="2021-06-15T21:05:00Z"/>
                <w:rFonts w:ascii="Times New Roman" w:eastAsia="Times New Roman" w:hAnsi="Times New Roman" w:cs="Times New Roman"/>
                <w:sz w:val="24"/>
                <w:szCs w:val="24"/>
              </w:rPr>
            </w:pPr>
            <w:ins w:id="1180" w:author="W.L.P.M. Wijetunga" w:date="2021-06-15T21:05:00Z">
              <w:r w:rsidRPr="00FA6E6E">
                <w:rPr>
                  <w:rFonts w:ascii="Times New Roman" w:hAnsi="Times New Roman" w:cs="Times New Roman"/>
                  <w:color w:val="000000"/>
                  <w:sz w:val="24"/>
                  <w:szCs w:val="24"/>
                  <w:shd w:val="clear" w:color="auto" w:fill="F8F9FA"/>
                </w:rPr>
                <w:br/>
                <w:t>10. Payment Gateway</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81"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7F9C29D" w14:textId="77777777" w:rsidR="006760C9" w:rsidRPr="00FA6E6E" w:rsidRDefault="006760C9" w:rsidP="00257C96">
            <w:pPr>
              <w:spacing w:line="240" w:lineRule="auto"/>
              <w:rPr>
                <w:ins w:id="1182" w:author="W.L.P.M. Wijetunga" w:date="2021-06-15T21:05:00Z"/>
                <w:rFonts w:ascii="Times New Roman" w:eastAsia="Times New Roman" w:hAnsi="Times New Roman" w:cs="Times New Roman"/>
                <w:sz w:val="24"/>
                <w:szCs w:val="24"/>
              </w:rPr>
            </w:pPr>
            <w:ins w:id="1183" w:author="W.L.P.M. Wijetunga" w:date="2021-06-15T21:05:00Z">
              <w:r w:rsidRPr="00FA6E6E">
                <w:rPr>
                  <w:rFonts w:ascii="Times New Roman" w:hAnsi="Times New Roman" w:cs="Times New Roman"/>
                  <w:color w:val="000000"/>
                  <w:sz w:val="24"/>
                  <w:szCs w:val="24"/>
                  <w:shd w:val="clear" w:color="auto" w:fill="F8F9FA"/>
                </w:rPr>
                <w:t>&lt;&lt;Infrastructure&gt;&gt;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84"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3E44A70" w14:textId="77777777" w:rsidR="006760C9" w:rsidRPr="00FA6E6E" w:rsidRDefault="006760C9" w:rsidP="00DD1937">
            <w:pPr>
              <w:pStyle w:val="ListParagraph"/>
              <w:numPr>
                <w:ilvl w:val="0"/>
                <w:numId w:val="47"/>
              </w:numPr>
              <w:spacing w:line="240" w:lineRule="auto"/>
              <w:rPr>
                <w:ins w:id="1185" w:author="W.L.P.M. Wijetunga" w:date="2021-06-15T21:05:00Z"/>
                <w:rFonts w:ascii="Times New Roman" w:hAnsi="Times New Roman" w:cs="Times New Roman"/>
                <w:color w:val="000000"/>
                <w:sz w:val="24"/>
                <w:szCs w:val="24"/>
                <w:shd w:val="clear" w:color="auto" w:fill="F8F9FA"/>
              </w:rPr>
            </w:pPr>
            <w:ins w:id="1186" w:author="W.L.P.M. Wijetunga" w:date="2021-06-15T21:05:00Z">
              <w:r w:rsidRPr="00FA6E6E">
                <w:rPr>
                  <w:rFonts w:ascii="Times New Roman" w:hAnsi="Times New Roman" w:cs="Times New Roman"/>
                  <w:color w:val="000000"/>
                  <w:sz w:val="24"/>
                  <w:szCs w:val="24"/>
                  <w:shd w:val="clear" w:color="auto" w:fill="F8F9FA"/>
                </w:rPr>
                <w:t>Booking</w:t>
              </w:r>
            </w:ins>
          </w:p>
          <w:p w14:paraId="1808B1C9" w14:textId="77777777" w:rsidR="006760C9" w:rsidRPr="00FA6E6E" w:rsidRDefault="006760C9" w:rsidP="00257C96">
            <w:pPr>
              <w:spacing w:line="240" w:lineRule="auto"/>
              <w:rPr>
                <w:ins w:id="1187" w:author="W.L.P.M. Wijetunga" w:date="2021-06-15T21:05:00Z"/>
                <w:rFonts w:ascii="Times New Roman" w:eastAsia="Times New Roman" w:hAnsi="Times New Roman" w:cs="Times New Roman"/>
                <w:color w:val="000000"/>
                <w:sz w:val="24"/>
                <w:szCs w:val="24"/>
                <w:shd w:val="clear" w:color="auto" w:fill="F8F9FA"/>
              </w:rPr>
            </w:pPr>
          </w:p>
          <w:p w14:paraId="209932AE" w14:textId="77777777" w:rsidR="006760C9" w:rsidRPr="00FA6E6E" w:rsidRDefault="006760C9" w:rsidP="00DD1937">
            <w:pPr>
              <w:pStyle w:val="ListParagraph"/>
              <w:numPr>
                <w:ilvl w:val="0"/>
                <w:numId w:val="47"/>
              </w:numPr>
              <w:spacing w:line="240" w:lineRule="auto"/>
              <w:rPr>
                <w:ins w:id="1188" w:author="W.L.P.M. Wijetunga" w:date="2021-06-15T21:05:00Z"/>
                <w:rFonts w:ascii="Times New Roman" w:eastAsia="Times New Roman" w:hAnsi="Times New Roman" w:cs="Times New Roman"/>
                <w:sz w:val="24"/>
                <w:szCs w:val="24"/>
              </w:rPr>
            </w:pPr>
            <w:ins w:id="1189" w:author="W.L.P.M. Wijetunga" w:date="2021-06-15T21:05:00Z">
              <w:r w:rsidRPr="00FA6E6E">
                <w:rPr>
                  <w:rFonts w:ascii="Times New Roman" w:hAnsi="Times New Roman" w:cs="Times New Roman"/>
                  <w:color w:val="000000"/>
                  <w:sz w:val="24"/>
                  <w:szCs w:val="24"/>
                  <w:shd w:val="clear" w:color="auto" w:fill="F8F9FA"/>
                </w:rPr>
                <w:t>Booking Data</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90"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039FBB4" w14:textId="77777777" w:rsidR="006760C9" w:rsidRPr="00FA6E6E" w:rsidRDefault="006760C9" w:rsidP="00257C96">
            <w:pPr>
              <w:spacing w:line="240" w:lineRule="auto"/>
              <w:rPr>
                <w:ins w:id="1191" w:author="W.L.P.M. Wijetunga" w:date="2021-06-15T21:05:00Z"/>
                <w:rFonts w:ascii="Times New Roman" w:eastAsia="Times New Roman" w:hAnsi="Times New Roman" w:cs="Times New Roman"/>
                <w:sz w:val="24"/>
                <w:szCs w:val="24"/>
              </w:rPr>
            </w:pPr>
          </w:p>
        </w:tc>
      </w:tr>
      <w:tr w:rsidR="006760C9" w:rsidRPr="00FA6E6E" w14:paraId="441AA45F" w14:textId="77777777" w:rsidTr="006760C9">
        <w:trPr>
          <w:ins w:id="1192"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93"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FC344FD" w14:textId="77777777" w:rsidR="006760C9" w:rsidRPr="00FA6E6E" w:rsidRDefault="006760C9" w:rsidP="00257C96">
            <w:pPr>
              <w:spacing w:line="240" w:lineRule="auto"/>
              <w:rPr>
                <w:ins w:id="1194" w:author="W.L.P.M. Wijetunga" w:date="2021-06-15T21:05:00Z"/>
                <w:rFonts w:ascii="Times New Roman" w:eastAsia="Times New Roman" w:hAnsi="Times New Roman" w:cs="Times New Roman"/>
                <w:sz w:val="24"/>
                <w:szCs w:val="24"/>
              </w:rPr>
            </w:pPr>
            <w:ins w:id="1195" w:author="W.L.P.M. Wijetunga" w:date="2021-06-15T21:05:00Z">
              <w:r w:rsidRPr="00FA6E6E">
                <w:rPr>
                  <w:rFonts w:ascii="Times New Roman" w:hAnsi="Times New Roman" w:cs="Times New Roman"/>
                  <w:color w:val="000000"/>
                  <w:sz w:val="24"/>
                  <w:szCs w:val="24"/>
                  <w:shd w:val="clear" w:color="auto" w:fill="F8F9FA"/>
                </w:rPr>
                <w:br/>
                <w:t>11. Verification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96"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13A7CD9" w14:textId="77777777" w:rsidR="006760C9" w:rsidRPr="00FA6E6E" w:rsidRDefault="006760C9" w:rsidP="00257C96">
            <w:pPr>
              <w:spacing w:line="240" w:lineRule="auto"/>
              <w:rPr>
                <w:ins w:id="1197" w:author="W.L.P.M. Wijetunga" w:date="2021-06-15T21:05:00Z"/>
                <w:rFonts w:ascii="Times New Roman" w:eastAsia="Times New Roman" w:hAnsi="Times New Roman" w:cs="Times New Roman"/>
                <w:sz w:val="24"/>
                <w:szCs w:val="24"/>
              </w:rPr>
            </w:pPr>
            <w:ins w:id="1198" w:author="W.L.P.M. Wijetunga" w:date="2021-06-15T21:05:00Z">
              <w:r w:rsidRPr="00FA6E6E">
                <w:rPr>
                  <w:rFonts w:ascii="Times New Roman" w:hAnsi="Times New Roman" w:cs="Times New Roman"/>
                  <w:color w:val="000000"/>
                  <w:sz w:val="24"/>
                  <w:szCs w:val="24"/>
                  <w:shd w:val="clear" w:color="auto" w:fill="F8F9FA"/>
                </w:rPr>
                <w:t>&lt;&lt;Infrastructure&gt;&gt;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199"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A197330" w14:textId="77777777" w:rsidR="006760C9" w:rsidRPr="00FA6E6E" w:rsidRDefault="006760C9" w:rsidP="00DD1937">
            <w:pPr>
              <w:pStyle w:val="ListParagraph"/>
              <w:numPr>
                <w:ilvl w:val="0"/>
                <w:numId w:val="48"/>
              </w:numPr>
              <w:spacing w:line="240" w:lineRule="auto"/>
              <w:rPr>
                <w:ins w:id="1200" w:author="W.L.P.M. Wijetunga" w:date="2021-06-15T21:05:00Z"/>
                <w:rFonts w:ascii="Times New Roman" w:eastAsia="Times New Roman" w:hAnsi="Times New Roman" w:cs="Times New Roman"/>
                <w:sz w:val="24"/>
                <w:szCs w:val="24"/>
              </w:rPr>
            </w:pPr>
            <w:ins w:id="1201" w:author="W.L.P.M. Wijetunga" w:date="2021-06-15T21:05:00Z">
              <w:r w:rsidRPr="00FA6E6E">
                <w:rPr>
                  <w:rFonts w:ascii="Times New Roman" w:hAnsi="Times New Roman" w:cs="Times New Roman"/>
                  <w:color w:val="000000"/>
                  <w:sz w:val="24"/>
                  <w:szCs w:val="24"/>
                  <w:shd w:val="clear" w:color="auto" w:fill="F8F9FA"/>
                </w:rPr>
                <w:t>Registration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02"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D64E023" w14:textId="77777777" w:rsidR="006760C9" w:rsidRPr="00FA6E6E" w:rsidRDefault="006760C9" w:rsidP="00DD1937">
            <w:pPr>
              <w:pStyle w:val="ListParagraph"/>
              <w:numPr>
                <w:ilvl w:val="0"/>
                <w:numId w:val="48"/>
              </w:numPr>
              <w:spacing w:line="240" w:lineRule="auto"/>
              <w:rPr>
                <w:ins w:id="1203" w:author="W.L.P.M. Wijetunga" w:date="2021-06-15T21:05:00Z"/>
                <w:rFonts w:ascii="Times New Roman" w:hAnsi="Times New Roman" w:cs="Times New Roman"/>
                <w:color w:val="000000"/>
                <w:sz w:val="24"/>
                <w:szCs w:val="24"/>
                <w:shd w:val="clear" w:color="auto" w:fill="F8F9FA"/>
              </w:rPr>
            </w:pPr>
            <w:ins w:id="1204" w:author="W.L.P.M. Wijetunga" w:date="2021-06-15T21:05:00Z">
              <w:r w:rsidRPr="00FA6E6E">
                <w:rPr>
                  <w:rFonts w:ascii="Times New Roman" w:hAnsi="Times New Roman" w:cs="Times New Roman"/>
                  <w:color w:val="000000"/>
                  <w:sz w:val="24"/>
                  <w:szCs w:val="24"/>
                  <w:shd w:val="clear" w:color="auto" w:fill="F8F9FA"/>
                </w:rPr>
                <w:t>Sport Arena Data</w:t>
              </w:r>
            </w:ins>
          </w:p>
          <w:p w14:paraId="51F7878A" w14:textId="77777777" w:rsidR="006760C9" w:rsidRPr="00FA6E6E" w:rsidRDefault="006760C9" w:rsidP="00257C96">
            <w:pPr>
              <w:spacing w:line="240" w:lineRule="auto"/>
              <w:rPr>
                <w:ins w:id="1205" w:author="W.L.P.M. Wijetunga" w:date="2021-06-15T21:05:00Z"/>
                <w:rFonts w:ascii="Times New Roman" w:eastAsia="Times New Roman" w:hAnsi="Times New Roman" w:cs="Times New Roman"/>
                <w:color w:val="000000"/>
                <w:sz w:val="24"/>
                <w:szCs w:val="24"/>
                <w:shd w:val="clear" w:color="auto" w:fill="F8F9FA"/>
              </w:rPr>
            </w:pPr>
          </w:p>
          <w:p w14:paraId="20179778" w14:textId="77777777" w:rsidR="006760C9" w:rsidRPr="00FA6E6E" w:rsidRDefault="006760C9" w:rsidP="00DD1937">
            <w:pPr>
              <w:pStyle w:val="ListParagraph"/>
              <w:numPr>
                <w:ilvl w:val="0"/>
                <w:numId w:val="48"/>
              </w:numPr>
              <w:spacing w:line="240" w:lineRule="auto"/>
              <w:rPr>
                <w:ins w:id="1206" w:author="W.L.P.M. Wijetunga" w:date="2021-06-15T21:05:00Z"/>
                <w:rFonts w:ascii="Times New Roman" w:eastAsia="Times New Roman" w:hAnsi="Times New Roman" w:cs="Times New Roman"/>
                <w:sz w:val="24"/>
                <w:szCs w:val="24"/>
              </w:rPr>
            </w:pPr>
            <w:ins w:id="1207" w:author="W.L.P.M. Wijetunga" w:date="2021-06-15T21:05:00Z">
              <w:r w:rsidRPr="00FA6E6E">
                <w:rPr>
                  <w:rFonts w:ascii="Times New Roman" w:hAnsi="Times New Roman" w:cs="Times New Roman"/>
                  <w:color w:val="000000"/>
                  <w:sz w:val="24"/>
                  <w:szCs w:val="24"/>
                  <w:shd w:val="clear" w:color="auto" w:fill="F8F9FA"/>
                </w:rPr>
                <w:t>User Details</w:t>
              </w:r>
            </w:ins>
          </w:p>
        </w:tc>
      </w:tr>
      <w:tr w:rsidR="006760C9" w:rsidRPr="00FA6E6E" w14:paraId="77F62941" w14:textId="77777777" w:rsidTr="006760C9">
        <w:trPr>
          <w:ins w:id="1208"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09"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D2098D1" w14:textId="77777777" w:rsidR="006760C9" w:rsidRPr="00FA6E6E" w:rsidRDefault="006760C9" w:rsidP="00257C96">
            <w:pPr>
              <w:spacing w:line="240" w:lineRule="auto"/>
              <w:rPr>
                <w:ins w:id="1210" w:author="W.L.P.M. Wijetunga" w:date="2021-06-15T21:05:00Z"/>
                <w:rFonts w:ascii="Times New Roman" w:eastAsia="Times New Roman" w:hAnsi="Times New Roman" w:cs="Times New Roman"/>
                <w:sz w:val="24"/>
                <w:szCs w:val="24"/>
              </w:rPr>
            </w:pPr>
            <w:ins w:id="1211" w:author="W.L.P.M. Wijetunga" w:date="2021-06-15T21:05:00Z">
              <w:r w:rsidRPr="00FA6E6E">
                <w:rPr>
                  <w:rFonts w:ascii="Times New Roman" w:hAnsi="Times New Roman" w:cs="Times New Roman"/>
                  <w:color w:val="000000"/>
                  <w:sz w:val="24"/>
                  <w:szCs w:val="24"/>
                </w:rPr>
                <w:lastRenderedPageBreak/>
                <w:br/>
              </w:r>
              <w:r w:rsidRPr="00FA6E6E">
                <w:rPr>
                  <w:rFonts w:ascii="Times New Roman" w:hAnsi="Times New Roman" w:cs="Times New Roman"/>
                  <w:color w:val="000000"/>
                  <w:sz w:val="24"/>
                  <w:szCs w:val="24"/>
                  <w:shd w:val="clear" w:color="auto" w:fill="F8F9FA"/>
                </w:rPr>
                <w:t>12. 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12"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6936EA0" w14:textId="77777777" w:rsidR="006760C9" w:rsidRPr="00FA6E6E" w:rsidRDefault="006760C9" w:rsidP="00257C96">
            <w:pPr>
              <w:spacing w:line="240" w:lineRule="auto"/>
              <w:rPr>
                <w:ins w:id="1213" w:author="W.L.P.M. Wijetunga" w:date="2021-06-15T21:05:00Z"/>
                <w:rFonts w:ascii="Times New Roman" w:eastAsia="Times New Roman" w:hAnsi="Times New Roman" w:cs="Times New Roman"/>
                <w:sz w:val="24"/>
                <w:szCs w:val="24"/>
              </w:rPr>
            </w:pPr>
            <w:ins w:id="1214"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15"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9538FFB" w14:textId="77777777" w:rsidR="006760C9" w:rsidRPr="00FA6E6E" w:rsidRDefault="006760C9" w:rsidP="00DD1937">
            <w:pPr>
              <w:pStyle w:val="ListParagraph"/>
              <w:numPr>
                <w:ilvl w:val="0"/>
                <w:numId w:val="48"/>
              </w:numPr>
              <w:spacing w:line="240" w:lineRule="auto"/>
              <w:rPr>
                <w:ins w:id="1216" w:author="W.L.P.M. Wijetunga" w:date="2021-06-15T21:05:00Z"/>
                <w:rFonts w:ascii="Times New Roman" w:hAnsi="Times New Roman" w:cs="Times New Roman"/>
                <w:color w:val="000000"/>
                <w:sz w:val="24"/>
                <w:szCs w:val="24"/>
                <w:shd w:val="clear" w:color="auto" w:fill="F8F9FA"/>
              </w:rPr>
            </w:pPr>
            <w:ins w:id="1217" w:author="W.L.P.M. Wijetunga" w:date="2021-06-15T21:05:00Z">
              <w:r w:rsidRPr="00FA6E6E">
                <w:rPr>
                  <w:rFonts w:ascii="Times New Roman" w:hAnsi="Times New Roman" w:cs="Times New Roman"/>
                  <w:color w:val="000000"/>
                  <w:sz w:val="24"/>
                  <w:szCs w:val="24"/>
                  <w:shd w:val="clear" w:color="auto" w:fill="F8F9FA"/>
                </w:rPr>
                <w:t>Help and Support</w:t>
              </w:r>
            </w:ins>
          </w:p>
          <w:p w14:paraId="15C79BB4" w14:textId="77777777" w:rsidR="006760C9" w:rsidRPr="00FA6E6E" w:rsidRDefault="006760C9" w:rsidP="00257C96">
            <w:pPr>
              <w:rPr>
                <w:ins w:id="1218" w:author="W.L.P.M. Wijetunga" w:date="2021-06-15T21:05:00Z"/>
                <w:rFonts w:ascii="Times New Roman" w:hAnsi="Times New Roman" w:cs="Times New Roman"/>
                <w:color w:val="000000"/>
                <w:sz w:val="24"/>
                <w:szCs w:val="24"/>
                <w:shd w:val="clear" w:color="auto" w:fill="F8F9FA"/>
              </w:rPr>
            </w:pPr>
          </w:p>
          <w:p w14:paraId="25AD0443" w14:textId="77777777" w:rsidR="006760C9" w:rsidRPr="00FA6E6E" w:rsidRDefault="006760C9" w:rsidP="00DD1937">
            <w:pPr>
              <w:pStyle w:val="ListParagraph"/>
              <w:numPr>
                <w:ilvl w:val="0"/>
                <w:numId w:val="48"/>
              </w:numPr>
              <w:spacing w:after="160" w:line="259" w:lineRule="auto"/>
              <w:rPr>
                <w:ins w:id="1219" w:author="W.L.P.M. Wijetunga" w:date="2021-06-15T21:05:00Z"/>
                <w:rFonts w:ascii="Times New Roman" w:hAnsi="Times New Roman" w:cs="Times New Roman"/>
                <w:color w:val="000000"/>
                <w:sz w:val="24"/>
                <w:szCs w:val="24"/>
                <w:shd w:val="clear" w:color="auto" w:fill="F8F9FA"/>
              </w:rPr>
            </w:pPr>
            <w:ins w:id="1220" w:author="W.L.P.M. Wijetunga" w:date="2021-06-15T21:05:00Z">
              <w:r w:rsidRPr="00FA6E6E">
                <w:rPr>
                  <w:rFonts w:ascii="Times New Roman" w:hAnsi="Times New Roman" w:cs="Times New Roman"/>
                  <w:color w:val="000000"/>
                  <w:sz w:val="24"/>
                  <w:szCs w:val="24"/>
                  <w:shd w:val="clear" w:color="auto" w:fill="F8F9FA"/>
                </w:rPr>
                <w:t>Report Generation</w:t>
              </w:r>
            </w:ins>
          </w:p>
          <w:p w14:paraId="798936D5" w14:textId="77777777" w:rsidR="006760C9" w:rsidRPr="00FA6E6E" w:rsidRDefault="006760C9" w:rsidP="00257C96">
            <w:pPr>
              <w:rPr>
                <w:ins w:id="1221" w:author="W.L.P.M. Wijetunga" w:date="2021-06-15T21:05:00Z"/>
                <w:rFonts w:ascii="Times New Roman" w:hAnsi="Times New Roman" w:cs="Times New Roman"/>
                <w:color w:val="000000"/>
                <w:sz w:val="24"/>
                <w:szCs w:val="24"/>
                <w:shd w:val="clear" w:color="auto" w:fill="F8F9FA"/>
              </w:rPr>
            </w:pPr>
          </w:p>
          <w:p w14:paraId="200987EF" w14:textId="77777777" w:rsidR="006760C9" w:rsidRPr="00FA6E6E" w:rsidRDefault="006760C9" w:rsidP="00DD1937">
            <w:pPr>
              <w:pStyle w:val="ListParagraph"/>
              <w:numPr>
                <w:ilvl w:val="0"/>
                <w:numId w:val="48"/>
              </w:numPr>
              <w:spacing w:after="160" w:line="259" w:lineRule="auto"/>
              <w:rPr>
                <w:ins w:id="1222" w:author="W.L.P.M. Wijetunga" w:date="2021-06-15T21:05:00Z"/>
                <w:rFonts w:ascii="Times New Roman" w:hAnsi="Times New Roman" w:cs="Times New Roman"/>
                <w:color w:val="000000"/>
                <w:sz w:val="24"/>
                <w:szCs w:val="24"/>
                <w:shd w:val="clear" w:color="auto" w:fill="F8F9FA"/>
              </w:rPr>
            </w:pPr>
            <w:ins w:id="1223" w:author="W.L.P.M. Wijetunga" w:date="2021-06-15T21:05:00Z">
              <w:r w:rsidRPr="00FA6E6E">
                <w:rPr>
                  <w:rFonts w:ascii="Times New Roman" w:hAnsi="Times New Roman" w:cs="Times New Roman"/>
                  <w:color w:val="000000"/>
                  <w:sz w:val="24"/>
                  <w:szCs w:val="24"/>
                  <w:shd w:val="clear" w:color="auto" w:fill="F8F9FA"/>
                </w:rPr>
                <w:t>Booking via</w:t>
              </w:r>
              <w:r w:rsidRPr="00FA6E6E">
                <w:rPr>
                  <w:rFonts w:ascii="Times New Roman" w:hAnsi="Times New Roman" w:cs="Times New Roman"/>
                  <w:color w:val="000000"/>
                  <w:sz w:val="24"/>
                  <w:szCs w:val="24"/>
                  <w:shd w:val="clear" w:color="auto" w:fill="F8F9FA"/>
                </w:rPr>
                <w:br/>
                <w:t>Sport Arena</w:t>
              </w:r>
            </w:ins>
          </w:p>
          <w:p w14:paraId="28B0ADB9" w14:textId="77777777" w:rsidR="006760C9" w:rsidRPr="00FA6E6E" w:rsidRDefault="006760C9" w:rsidP="00257C96">
            <w:pPr>
              <w:rPr>
                <w:ins w:id="1224"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25"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D055A24" w14:textId="77777777" w:rsidR="006760C9" w:rsidRPr="00FA6E6E" w:rsidRDefault="006760C9" w:rsidP="00DD1937">
            <w:pPr>
              <w:pStyle w:val="ListParagraph"/>
              <w:numPr>
                <w:ilvl w:val="0"/>
                <w:numId w:val="48"/>
              </w:numPr>
              <w:spacing w:line="240" w:lineRule="auto"/>
              <w:rPr>
                <w:ins w:id="1226" w:author="W.L.P.M. Wijetunga" w:date="2021-06-15T21:05:00Z"/>
                <w:rFonts w:ascii="Times New Roman" w:hAnsi="Times New Roman" w:cs="Times New Roman"/>
                <w:color w:val="000000"/>
                <w:sz w:val="24"/>
                <w:szCs w:val="24"/>
                <w:shd w:val="clear" w:color="auto" w:fill="F8F9FA"/>
              </w:rPr>
            </w:pPr>
            <w:ins w:id="1227" w:author="W.L.P.M. Wijetunga" w:date="2021-06-15T21:05:00Z">
              <w:r w:rsidRPr="00FA6E6E">
                <w:rPr>
                  <w:rFonts w:ascii="Times New Roman" w:hAnsi="Times New Roman" w:cs="Times New Roman"/>
                  <w:color w:val="000000"/>
                  <w:sz w:val="24"/>
                  <w:szCs w:val="24"/>
                  <w:shd w:val="clear" w:color="auto" w:fill="F8F9FA"/>
                </w:rPr>
                <w:t>Registration</w:t>
              </w:r>
            </w:ins>
          </w:p>
          <w:p w14:paraId="715FD8F0" w14:textId="77777777" w:rsidR="006760C9" w:rsidRPr="00FA6E6E" w:rsidRDefault="006760C9" w:rsidP="00257C96">
            <w:pPr>
              <w:spacing w:line="240" w:lineRule="auto"/>
              <w:rPr>
                <w:ins w:id="1228" w:author="W.L.P.M. Wijetunga" w:date="2021-06-15T21:05:00Z"/>
                <w:rFonts w:ascii="Times New Roman" w:eastAsia="Times New Roman" w:hAnsi="Times New Roman" w:cs="Times New Roman"/>
                <w:color w:val="000000"/>
                <w:sz w:val="24"/>
                <w:szCs w:val="24"/>
                <w:shd w:val="clear" w:color="auto" w:fill="F8F9FA"/>
              </w:rPr>
            </w:pPr>
          </w:p>
          <w:p w14:paraId="0512626E" w14:textId="77777777" w:rsidR="006760C9" w:rsidRPr="00FA6E6E" w:rsidRDefault="006760C9" w:rsidP="00DD1937">
            <w:pPr>
              <w:pStyle w:val="ListParagraph"/>
              <w:numPr>
                <w:ilvl w:val="0"/>
                <w:numId w:val="48"/>
              </w:numPr>
              <w:spacing w:line="240" w:lineRule="auto"/>
              <w:rPr>
                <w:ins w:id="1229" w:author="W.L.P.M. Wijetunga" w:date="2021-06-15T21:05:00Z"/>
                <w:rFonts w:ascii="Times New Roman" w:hAnsi="Times New Roman" w:cs="Times New Roman"/>
                <w:color w:val="000000"/>
                <w:sz w:val="24"/>
                <w:szCs w:val="24"/>
                <w:shd w:val="clear" w:color="auto" w:fill="F8F9FA"/>
              </w:rPr>
            </w:pPr>
            <w:ins w:id="1230" w:author="W.L.P.M. Wijetunga" w:date="2021-06-15T21:05:00Z">
              <w:r w:rsidRPr="00FA6E6E">
                <w:rPr>
                  <w:rFonts w:ascii="Times New Roman" w:hAnsi="Times New Roman" w:cs="Times New Roman"/>
                  <w:color w:val="000000"/>
                  <w:sz w:val="24"/>
                  <w:szCs w:val="24"/>
                  <w:shd w:val="clear" w:color="auto" w:fill="F8F9FA"/>
                </w:rPr>
                <w:t>Add User</w:t>
              </w:r>
            </w:ins>
          </w:p>
          <w:p w14:paraId="2D56D786" w14:textId="77777777" w:rsidR="006760C9" w:rsidRPr="00FA6E6E" w:rsidRDefault="006760C9" w:rsidP="00257C96">
            <w:pPr>
              <w:spacing w:line="240" w:lineRule="auto"/>
              <w:rPr>
                <w:ins w:id="1231" w:author="W.L.P.M. Wijetunga" w:date="2021-06-15T21:05:00Z"/>
                <w:rFonts w:ascii="Times New Roman" w:hAnsi="Times New Roman" w:cs="Times New Roman"/>
                <w:color w:val="000000"/>
                <w:sz w:val="24"/>
                <w:szCs w:val="24"/>
                <w:shd w:val="clear" w:color="auto" w:fill="F8F9FA"/>
              </w:rPr>
            </w:pPr>
          </w:p>
          <w:p w14:paraId="7797070B" w14:textId="77777777" w:rsidR="006760C9" w:rsidRPr="00FA6E6E" w:rsidRDefault="006760C9" w:rsidP="00DD1937">
            <w:pPr>
              <w:pStyle w:val="ListParagraph"/>
              <w:numPr>
                <w:ilvl w:val="0"/>
                <w:numId w:val="48"/>
              </w:numPr>
              <w:spacing w:line="240" w:lineRule="auto"/>
              <w:rPr>
                <w:ins w:id="1232" w:author="W.L.P.M. Wijetunga" w:date="2021-06-15T21:05:00Z"/>
                <w:rFonts w:ascii="Times New Roman" w:eastAsia="Times New Roman" w:hAnsi="Times New Roman" w:cs="Times New Roman"/>
                <w:sz w:val="24"/>
                <w:szCs w:val="24"/>
              </w:rPr>
            </w:pPr>
            <w:ins w:id="1233" w:author="W.L.P.M. Wijetunga" w:date="2021-06-15T21:05:00Z">
              <w:r w:rsidRPr="00FA6E6E">
                <w:rPr>
                  <w:rFonts w:ascii="Times New Roman" w:hAnsi="Times New Roman" w:cs="Times New Roman"/>
                  <w:color w:val="000000"/>
                  <w:sz w:val="24"/>
                  <w:szCs w:val="24"/>
                  <w:shd w:val="clear" w:color="auto" w:fill="F8F9FA"/>
                </w:rPr>
                <w:t>Login</w:t>
              </w:r>
            </w:ins>
          </w:p>
        </w:tc>
      </w:tr>
      <w:tr w:rsidR="006760C9" w:rsidRPr="00FA6E6E" w14:paraId="10CB0402" w14:textId="77777777" w:rsidTr="006760C9">
        <w:trPr>
          <w:ins w:id="1234"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35"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399990FC" w14:textId="77777777" w:rsidR="006760C9" w:rsidRPr="00FA6E6E" w:rsidRDefault="006760C9" w:rsidP="00257C96">
            <w:pPr>
              <w:spacing w:line="240" w:lineRule="auto"/>
              <w:rPr>
                <w:ins w:id="1236" w:author="W.L.P.M. Wijetunga" w:date="2021-06-15T21:05:00Z"/>
                <w:rFonts w:ascii="Times New Roman" w:eastAsia="Times New Roman" w:hAnsi="Times New Roman" w:cs="Times New Roman"/>
                <w:sz w:val="24"/>
                <w:szCs w:val="24"/>
              </w:rPr>
            </w:pPr>
            <w:ins w:id="1237"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13. Add User</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38"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535BDC74" w14:textId="77777777" w:rsidR="006760C9" w:rsidRPr="00FA6E6E" w:rsidRDefault="006760C9" w:rsidP="00257C96">
            <w:pPr>
              <w:spacing w:line="240" w:lineRule="auto"/>
              <w:rPr>
                <w:ins w:id="1239" w:author="W.L.P.M. Wijetunga" w:date="2021-06-15T21:05:00Z"/>
                <w:rFonts w:ascii="Times New Roman" w:eastAsia="Times New Roman" w:hAnsi="Times New Roman" w:cs="Times New Roman"/>
                <w:sz w:val="24"/>
                <w:szCs w:val="24"/>
              </w:rPr>
            </w:pPr>
            <w:ins w:id="1240" w:author="W.L.P.M. Wijetunga" w:date="2021-06-15T21:05:00Z">
              <w:r w:rsidRPr="00FA6E6E">
                <w:rPr>
                  <w:rFonts w:ascii="Times New Roman" w:hAnsi="Times New Roman" w:cs="Times New Roman"/>
                  <w:color w:val="000000"/>
                  <w:sz w:val="24"/>
                  <w:szCs w:val="24"/>
                  <w:shd w:val="clear" w:color="auto" w:fill="F8F9FA"/>
                </w:rPr>
                <w:t>&lt;&lt;UI&gt;&gt;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41"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58F78B50" w14:textId="77777777" w:rsidR="006760C9" w:rsidRPr="00FA6E6E" w:rsidRDefault="006760C9" w:rsidP="00DD1937">
            <w:pPr>
              <w:pStyle w:val="ListParagraph"/>
              <w:numPr>
                <w:ilvl w:val="0"/>
                <w:numId w:val="49"/>
              </w:numPr>
              <w:spacing w:line="240" w:lineRule="auto"/>
              <w:rPr>
                <w:ins w:id="1242" w:author="W.L.P.M. Wijetunga" w:date="2021-06-15T21:05:00Z"/>
                <w:rFonts w:ascii="Times New Roman" w:hAnsi="Times New Roman" w:cs="Times New Roman"/>
                <w:color w:val="000000"/>
                <w:sz w:val="24"/>
                <w:szCs w:val="24"/>
                <w:shd w:val="clear" w:color="auto" w:fill="F8F9FA"/>
              </w:rPr>
            </w:pPr>
            <w:ins w:id="1243"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p w14:paraId="2BA868B6" w14:textId="77777777" w:rsidR="006760C9" w:rsidRPr="00FA6E6E" w:rsidRDefault="006760C9" w:rsidP="00257C96">
            <w:pPr>
              <w:spacing w:line="240" w:lineRule="auto"/>
              <w:rPr>
                <w:ins w:id="1244" w:author="W.L.P.M. Wijetunga" w:date="2021-06-15T21:05:00Z"/>
                <w:rFonts w:ascii="Times New Roman" w:eastAsia="Times New Roman" w:hAnsi="Times New Roman" w:cs="Times New Roman"/>
                <w:color w:val="000000"/>
                <w:sz w:val="24"/>
                <w:szCs w:val="24"/>
                <w:shd w:val="clear" w:color="auto" w:fill="F8F9FA"/>
              </w:rPr>
            </w:pPr>
          </w:p>
          <w:p w14:paraId="76C5D020" w14:textId="77777777" w:rsidR="006760C9" w:rsidRPr="00FA6E6E" w:rsidRDefault="006760C9" w:rsidP="00DD1937">
            <w:pPr>
              <w:pStyle w:val="ListParagraph"/>
              <w:numPr>
                <w:ilvl w:val="0"/>
                <w:numId w:val="49"/>
              </w:numPr>
              <w:spacing w:line="240" w:lineRule="auto"/>
              <w:rPr>
                <w:ins w:id="1245" w:author="W.L.P.M. Wijetunga" w:date="2021-06-15T21:05:00Z"/>
                <w:rFonts w:ascii="Times New Roman" w:eastAsia="Times New Roman" w:hAnsi="Times New Roman" w:cs="Times New Roman"/>
                <w:sz w:val="24"/>
                <w:szCs w:val="24"/>
              </w:rPr>
            </w:pPr>
            <w:ins w:id="1246"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Administration Staff</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47"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DCE5CCE" w14:textId="77777777" w:rsidR="006760C9" w:rsidRPr="00FA6E6E" w:rsidRDefault="006760C9" w:rsidP="00DD1937">
            <w:pPr>
              <w:pStyle w:val="ListParagraph"/>
              <w:numPr>
                <w:ilvl w:val="0"/>
                <w:numId w:val="49"/>
              </w:numPr>
              <w:spacing w:line="240" w:lineRule="auto"/>
              <w:rPr>
                <w:ins w:id="1248" w:author="W.L.P.M. Wijetunga" w:date="2021-06-15T21:05:00Z"/>
                <w:rFonts w:ascii="Times New Roman" w:eastAsia="Times New Roman" w:hAnsi="Times New Roman" w:cs="Times New Roman"/>
                <w:sz w:val="24"/>
                <w:szCs w:val="24"/>
              </w:rPr>
            </w:pPr>
            <w:ins w:id="1249" w:author="W.L.P.M. Wijetunga" w:date="2021-06-15T21:05:00Z">
              <w:r w:rsidRPr="00FA6E6E">
                <w:rPr>
                  <w:rFonts w:ascii="Times New Roman" w:hAnsi="Times New Roman" w:cs="Times New Roman"/>
                  <w:color w:val="000000"/>
                  <w:sz w:val="24"/>
                  <w:szCs w:val="24"/>
                  <w:shd w:val="clear" w:color="auto" w:fill="F8F9FA"/>
                </w:rPr>
                <w:t>User Details</w:t>
              </w:r>
            </w:ins>
          </w:p>
        </w:tc>
      </w:tr>
      <w:tr w:rsidR="006760C9" w:rsidRPr="00FA6E6E" w14:paraId="0D855647" w14:textId="77777777" w:rsidTr="006760C9">
        <w:trPr>
          <w:ins w:id="1250"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51"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57658AE8" w14:textId="77777777" w:rsidR="006760C9" w:rsidRPr="00FA6E6E" w:rsidRDefault="006760C9" w:rsidP="00257C96">
            <w:pPr>
              <w:spacing w:line="240" w:lineRule="auto"/>
              <w:rPr>
                <w:ins w:id="1252" w:author="W.L.P.M. Wijetunga" w:date="2021-06-15T21:05:00Z"/>
                <w:rFonts w:ascii="Times New Roman" w:eastAsia="Times New Roman" w:hAnsi="Times New Roman" w:cs="Times New Roman"/>
                <w:sz w:val="24"/>
                <w:szCs w:val="24"/>
              </w:rPr>
            </w:pPr>
            <w:ins w:id="1253" w:author="W.L.P.M. Wijetunga" w:date="2021-06-15T21:05:00Z">
              <w:r w:rsidRPr="00FA6E6E">
                <w:rPr>
                  <w:rFonts w:ascii="Times New Roman" w:hAnsi="Times New Roman" w:cs="Times New Roman"/>
                  <w:color w:val="000000"/>
                  <w:sz w:val="24"/>
                  <w:szCs w:val="24"/>
                  <w:shd w:val="clear" w:color="auto" w:fill="F8F9FA"/>
                </w:rPr>
                <w:t>14. User Details</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54"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D8EB960" w14:textId="77777777" w:rsidR="006760C9" w:rsidRPr="00FA6E6E" w:rsidRDefault="006760C9" w:rsidP="00257C96">
            <w:pPr>
              <w:spacing w:line="240" w:lineRule="auto"/>
              <w:rPr>
                <w:ins w:id="1255" w:author="W.L.P.M. Wijetunga" w:date="2021-06-15T21:05:00Z"/>
                <w:rFonts w:ascii="Times New Roman" w:eastAsia="Times New Roman" w:hAnsi="Times New Roman" w:cs="Times New Roman"/>
                <w:sz w:val="24"/>
                <w:szCs w:val="24"/>
              </w:rPr>
            </w:pPr>
            <w:ins w:id="1256" w:author="W.L.P.M. Wijetunga" w:date="2021-06-15T21:05:00Z">
              <w:r w:rsidRPr="00FA6E6E">
                <w:rPr>
                  <w:rFonts w:ascii="Times New Roman" w:hAnsi="Times New Roman" w:cs="Times New Roman"/>
                  <w:color w:val="000000"/>
                  <w:sz w:val="24"/>
                  <w:szCs w:val="24"/>
                  <w:shd w:val="clear" w:color="auto" w:fill="F8F9FA"/>
                </w:rPr>
                <w:t>&lt;&lt;Database&gt;&gt;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57"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6C200E0D" w14:textId="77777777" w:rsidR="006760C9" w:rsidRPr="00FA6E6E" w:rsidRDefault="006760C9" w:rsidP="00DD1937">
            <w:pPr>
              <w:pStyle w:val="ListParagraph"/>
              <w:numPr>
                <w:ilvl w:val="0"/>
                <w:numId w:val="50"/>
              </w:numPr>
              <w:spacing w:line="240" w:lineRule="auto"/>
              <w:rPr>
                <w:ins w:id="1258" w:author="W.L.P.M. Wijetunga" w:date="2021-06-15T21:05:00Z"/>
                <w:rFonts w:ascii="Times New Roman" w:hAnsi="Times New Roman" w:cs="Times New Roman"/>
                <w:color w:val="000000"/>
                <w:sz w:val="24"/>
                <w:szCs w:val="24"/>
                <w:shd w:val="clear" w:color="auto" w:fill="F8F9FA"/>
              </w:rPr>
            </w:pPr>
            <w:ins w:id="1259" w:author="W.L.P.M. Wijetunga" w:date="2021-06-15T21:05:00Z">
              <w:r w:rsidRPr="00FA6E6E">
                <w:rPr>
                  <w:rFonts w:ascii="Times New Roman" w:hAnsi="Times New Roman" w:cs="Times New Roman"/>
                  <w:color w:val="000000"/>
                  <w:sz w:val="24"/>
                  <w:szCs w:val="24"/>
                  <w:shd w:val="clear" w:color="auto" w:fill="F8F9FA"/>
                </w:rPr>
                <w:t>Verification</w:t>
              </w:r>
            </w:ins>
          </w:p>
          <w:p w14:paraId="24C801F5" w14:textId="77777777" w:rsidR="006760C9" w:rsidRPr="00FA6E6E" w:rsidRDefault="006760C9" w:rsidP="00257C96">
            <w:pPr>
              <w:pStyle w:val="ListParagraph"/>
              <w:spacing w:line="240" w:lineRule="auto"/>
              <w:rPr>
                <w:ins w:id="1260" w:author="W.L.P.M. Wijetunga" w:date="2021-06-15T21:05:00Z"/>
                <w:rFonts w:ascii="Times New Roman" w:hAnsi="Times New Roman" w:cs="Times New Roman"/>
                <w:color w:val="000000"/>
                <w:sz w:val="24"/>
                <w:szCs w:val="24"/>
                <w:shd w:val="clear" w:color="auto" w:fill="F8F9FA"/>
              </w:rPr>
            </w:pPr>
          </w:p>
          <w:p w14:paraId="27FFE9F3" w14:textId="77777777" w:rsidR="006760C9" w:rsidRPr="00FA6E6E" w:rsidRDefault="006760C9" w:rsidP="00DD1937">
            <w:pPr>
              <w:pStyle w:val="ListParagraph"/>
              <w:numPr>
                <w:ilvl w:val="0"/>
                <w:numId w:val="50"/>
              </w:numPr>
              <w:spacing w:line="240" w:lineRule="auto"/>
              <w:rPr>
                <w:ins w:id="1261" w:author="W.L.P.M. Wijetunga" w:date="2021-06-15T21:05:00Z"/>
                <w:rFonts w:ascii="Times New Roman" w:eastAsia="Times New Roman" w:hAnsi="Times New Roman" w:cs="Times New Roman"/>
                <w:color w:val="000000"/>
                <w:sz w:val="24"/>
                <w:szCs w:val="24"/>
                <w:shd w:val="clear" w:color="auto" w:fill="F8F9FA"/>
              </w:rPr>
            </w:pPr>
            <w:ins w:id="1262" w:author="W.L.P.M. Wijetunga" w:date="2021-06-15T21:05:00Z">
              <w:r w:rsidRPr="00FA6E6E">
                <w:rPr>
                  <w:rFonts w:ascii="Times New Roman" w:hAnsi="Times New Roman" w:cs="Times New Roman"/>
                  <w:color w:val="000000"/>
                  <w:sz w:val="24"/>
                  <w:szCs w:val="24"/>
                  <w:shd w:val="clear" w:color="auto" w:fill="F8F9FA"/>
                </w:rPr>
                <w:t>Add User</w:t>
              </w:r>
            </w:ins>
          </w:p>
          <w:p w14:paraId="1FBECFDE" w14:textId="77777777" w:rsidR="006760C9" w:rsidRPr="00FA6E6E" w:rsidRDefault="006760C9" w:rsidP="00257C96">
            <w:pPr>
              <w:spacing w:line="240" w:lineRule="auto"/>
              <w:rPr>
                <w:ins w:id="1263"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264"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76394126" w14:textId="77777777" w:rsidR="006760C9" w:rsidRPr="00FA6E6E" w:rsidRDefault="006760C9" w:rsidP="00DD1937">
            <w:pPr>
              <w:pStyle w:val="ListParagraph"/>
              <w:numPr>
                <w:ilvl w:val="0"/>
                <w:numId w:val="50"/>
              </w:numPr>
              <w:spacing w:line="240" w:lineRule="auto"/>
              <w:rPr>
                <w:ins w:id="1265" w:author="W.L.P.M. Wijetunga" w:date="2021-06-15T21:05:00Z"/>
                <w:rFonts w:ascii="Times New Roman" w:eastAsia="Times New Roman" w:hAnsi="Times New Roman" w:cs="Times New Roman"/>
                <w:sz w:val="24"/>
                <w:szCs w:val="24"/>
              </w:rPr>
            </w:pPr>
            <w:ins w:id="1266" w:author="W.L.P.M. Wijetunga" w:date="2021-06-15T21:05:00Z">
              <w:r w:rsidRPr="00FA6E6E">
                <w:rPr>
                  <w:rFonts w:ascii="Times New Roman" w:hAnsi="Times New Roman" w:cs="Times New Roman"/>
                  <w:color w:val="000000"/>
                  <w:sz w:val="24"/>
                  <w:szCs w:val="24"/>
                  <w:shd w:val="clear" w:color="auto" w:fill="F8F9FA"/>
                </w:rPr>
                <w:t>Security</w:t>
              </w:r>
            </w:ins>
          </w:p>
        </w:tc>
      </w:tr>
      <w:tr w:rsidR="006760C9" w:rsidRPr="00FA6E6E" w14:paraId="24F3CD21" w14:textId="77777777" w:rsidTr="006760C9">
        <w:trPr>
          <w:ins w:id="1267"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68"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4BA4DA" w14:textId="77777777" w:rsidR="006760C9" w:rsidRPr="00FA6E6E" w:rsidRDefault="006760C9" w:rsidP="00257C96">
            <w:pPr>
              <w:spacing w:line="240" w:lineRule="auto"/>
              <w:rPr>
                <w:ins w:id="1269" w:author="W.L.P.M. Wijetunga" w:date="2021-06-15T21:05:00Z"/>
                <w:rFonts w:ascii="Times New Roman" w:eastAsia="Times New Roman" w:hAnsi="Times New Roman" w:cs="Times New Roman"/>
                <w:sz w:val="24"/>
                <w:szCs w:val="24"/>
              </w:rPr>
            </w:pPr>
            <w:ins w:id="1270" w:author="W.L.P.M. Wijetunga" w:date="2021-06-15T21:05:00Z">
              <w:r w:rsidRPr="00FA6E6E">
                <w:rPr>
                  <w:rFonts w:ascii="Times New Roman" w:hAnsi="Times New Roman" w:cs="Times New Roman"/>
                  <w:color w:val="000000"/>
                  <w:sz w:val="24"/>
                  <w:szCs w:val="24"/>
                  <w:shd w:val="clear" w:color="auto" w:fill="F8F9FA"/>
                </w:rPr>
                <w:t>15. Booking Data</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71"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4002ED7" w14:textId="77777777" w:rsidR="006760C9" w:rsidRPr="00FA6E6E" w:rsidRDefault="006760C9" w:rsidP="00257C96">
            <w:pPr>
              <w:spacing w:line="240" w:lineRule="auto"/>
              <w:rPr>
                <w:ins w:id="1272" w:author="W.L.P.M. Wijetunga" w:date="2021-06-15T21:05:00Z"/>
                <w:rFonts w:ascii="Times New Roman" w:eastAsia="Times New Roman" w:hAnsi="Times New Roman" w:cs="Times New Roman"/>
                <w:sz w:val="24"/>
                <w:szCs w:val="24"/>
              </w:rPr>
            </w:pPr>
            <w:ins w:id="1273" w:author="W.L.P.M. Wijetunga" w:date="2021-06-15T21:05:00Z">
              <w:r w:rsidRPr="00FA6E6E">
                <w:rPr>
                  <w:rFonts w:ascii="Times New Roman" w:hAnsi="Times New Roman" w:cs="Times New Roman"/>
                  <w:color w:val="000000"/>
                  <w:sz w:val="24"/>
                  <w:szCs w:val="24"/>
                  <w:shd w:val="clear" w:color="auto" w:fill="F8F9FA"/>
                </w:rPr>
                <w:t>&lt;&lt;Database&gt;&gt;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74"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125381F" w14:textId="77777777" w:rsidR="006760C9" w:rsidRPr="00FA6E6E" w:rsidRDefault="006760C9" w:rsidP="00DD1937">
            <w:pPr>
              <w:pStyle w:val="ListParagraph"/>
              <w:numPr>
                <w:ilvl w:val="0"/>
                <w:numId w:val="51"/>
              </w:numPr>
              <w:spacing w:line="240" w:lineRule="auto"/>
              <w:rPr>
                <w:ins w:id="1275" w:author="W.L.P.M. Wijetunga" w:date="2021-06-15T21:05:00Z"/>
                <w:rFonts w:ascii="Times New Roman" w:hAnsi="Times New Roman" w:cs="Times New Roman"/>
                <w:color w:val="000000"/>
                <w:sz w:val="24"/>
                <w:szCs w:val="24"/>
                <w:shd w:val="clear" w:color="auto" w:fill="F8F9FA"/>
              </w:rPr>
            </w:pPr>
            <w:ins w:id="1276" w:author="W.L.P.M. Wijetunga" w:date="2021-06-15T21:05:00Z">
              <w:r w:rsidRPr="00FA6E6E">
                <w:rPr>
                  <w:rFonts w:ascii="Times New Roman" w:hAnsi="Times New Roman" w:cs="Times New Roman"/>
                  <w:color w:val="000000"/>
                  <w:sz w:val="24"/>
                  <w:szCs w:val="24"/>
                  <w:shd w:val="clear" w:color="auto" w:fill="F8F9FA"/>
                </w:rPr>
                <w:t>Reservation Time</w:t>
              </w:r>
              <w:r w:rsidRPr="00FA6E6E">
                <w:rPr>
                  <w:rFonts w:ascii="Times New Roman" w:hAnsi="Times New Roman" w:cs="Times New Roman"/>
                  <w:color w:val="000000"/>
                  <w:sz w:val="24"/>
                  <w:szCs w:val="24"/>
                  <w:shd w:val="clear" w:color="auto" w:fill="F8F9FA"/>
                </w:rPr>
                <w:br/>
                <w:t>Table</w:t>
              </w:r>
            </w:ins>
          </w:p>
          <w:p w14:paraId="6BE6EBC7" w14:textId="77777777" w:rsidR="006760C9" w:rsidRPr="00FA6E6E" w:rsidRDefault="006760C9" w:rsidP="00257C96">
            <w:pPr>
              <w:spacing w:line="240" w:lineRule="auto"/>
              <w:rPr>
                <w:ins w:id="1277" w:author="W.L.P.M. Wijetunga" w:date="2021-06-15T21:05:00Z"/>
                <w:rFonts w:ascii="Times New Roman" w:eastAsia="Times New Roman" w:hAnsi="Times New Roman" w:cs="Times New Roman"/>
                <w:color w:val="000000"/>
                <w:sz w:val="24"/>
                <w:szCs w:val="24"/>
                <w:shd w:val="clear" w:color="auto" w:fill="F8F9FA"/>
              </w:rPr>
            </w:pPr>
          </w:p>
          <w:p w14:paraId="14F02E6D" w14:textId="77777777" w:rsidR="006760C9" w:rsidRPr="00FA6E6E" w:rsidRDefault="006760C9" w:rsidP="00DD1937">
            <w:pPr>
              <w:pStyle w:val="ListParagraph"/>
              <w:numPr>
                <w:ilvl w:val="0"/>
                <w:numId w:val="51"/>
              </w:numPr>
              <w:spacing w:line="240" w:lineRule="auto"/>
              <w:rPr>
                <w:ins w:id="1278" w:author="W.L.P.M. Wijetunga" w:date="2021-06-15T21:05:00Z"/>
                <w:rFonts w:ascii="Times New Roman" w:eastAsia="Times New Roman" w:hAnsi="Times New Roman" w:cs="Times New Roman"/>
                <w:sz w:val="24"/>
                <w:szCs w:val="24"/>
              </w:rPr>
            </w:pPr>
            <w:ins w:id="1279" w:author="W.L.P.M. Wijetunga" w:date="2021-06-15T21:05:00Z">
              <w:r w:rsidRPr="00FA6E6E">
                <w:rPr>
                  <w:rFonts w:ascii="Times New Roman" w:hAnsi="Times New Roman" w:cs="Times New Roman"/>
                  <w:color w:val="000000"/>
                  <w:sz w:val="24"/>
                  <w:szCs w:val="24"/>
                  <w:shd w:val="clear" w:color="auto" w:fill="F8F9FA"/>
                </w:rPr>
                <w:t>Booking via</w:t>
              </w:r>
              <w:r w:rsidRPr="00FA6E6E">
                <w:rPr>
                  <w:rFonts w:ascii="Times New Roman" w:hAnsi="Times New Roman" w:cs="Times New Roman"/>
                  <w:color w:val="000000"/>
                  <w:sz w:val="24"/>
                  <w:szCs w:val="24"/>
                  <w:shd w:val="clear" w:color="auto" w:fill="F8F9FA"/>
                </w:rPr>
                <w:br/>
                <w:t>Sport Arena</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80"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D31CC42" w14:textId="77777777" w:rsidR="006760C9" w:rsidRPr="00FA6E6E" w:rsidRDefault="006760C9" w:rsidP="00DD1937">
            <w:pPr>
              <w:pStyle w:val="ListParagraph"/>
              <w:numPr>
                <w:ilvl w:val="0"/>
                <w:numId w:val="51"/>
              </w:numPr>
              <w:spacing w:line="240" w:lineRule="auto"/>
              <w:rPr>
                <w:ins w:id="1281" w:author="W.L.P.M. Wijetunga" w:date="2021-06-15T21:05:00Z"/>
                <w:rFonts w:ascii="Times New Roman" w:hAnsi="Times New Roman" w:cs="Times New Roman"/>
                <w:color w:val="000000"/>
                <w:sz w:val="24"/>
                <w:szCs w:val="24"/>
                <w:shd w:val="clear" w:color="auto" w:fill="F8F9FA"/>
              </w:rPr>
            </w:pPr>
            <w:ins w:id="1282" w:author="W.L.P.M. Wijetunga" w:date="2021-06-15T21:05:00Z">
              <w:r w:rsidRPr="00FA6E6E">
                <w:rPr>
                  <w:rFonts w:ascii="Times New Roman" w:hAnsi="Times New Roman" w:cs="Times New Roman"/>
                  <w:color w:val="000000"/>
                  <w:sz w:val="24"/>
                  <w:szCs w:val="24"/>
                  <w:shd w:val="clear" w:color="auto" w:fill="F8F9FA"/>
                </w:rPr>
                <w:t>Payment Gateway</w:t>
              </w:r>
            </w:ins>
          </w:p>
          <w:p w14:paraId="5A75F6D0" w14:textId="77777777" w:rsidR="006760C9" w:rsidRPr="00FA6E6E" w:rsidRDefault="006760C9" w:rsidP="00257C96">
            <w:pPr>
              <w:spacing w:line="240" w:lineRule="auto"/>
              <w:rPr>
                <w:ins w:id="1283" w:author="W.L.P.M. Wijetunga" w:date="2021-06-15T21:05:00Z"/>
                <w:rFonts w:ascii="Times New Roman" w:eastAsia="Times New Roman" w:hAnsi="Times New Roman" w:cs="Times New Roman"/>
                <w:color w:val="000000"/>
                <w:sz w:val="24"/>
                <w:szCs w:val="24"/>
                <w:shd w:val="clear" w:color="auto" w:fill="F8F9FA"/>
              </w:rPr>
            </w:pPr>
          </w:p>
          <w:p w14:paraId="7A8A668C" w14:textId="77777777" w:rsidR="006760C9" w:rsidRPr="00FA6E6E" w:rsidRDefault="006760C9" w:rsidP="00DD1937">
            <w:pPr>
              <w:pStyle w:val="ListParagraph"/>
              <w:numPr>
                <w:ilvl w:val="0"/>
                <w:numId w:val="51"/>
              </w:numPr>
              <w:spacing w:line="240" w:lineRule="auto"/>
              <w:rPr>
                <w:ins w:id="1284" w:author="W.L.P.M. Wijetunga" w:date="2021-06-15T21:05:00Z"/>
                <w:rFonts w:ascii="Times New Roman" w:hAnsi="Times New Roman" w:cs="Times New Roman"/>
                <w:color w:val="000000"/>
                <w:sz w:val="24"/>
                <w:szCs w:val="24"/>
                <w:shd w:val="clear" w:color="auto" w:fill="F8F9FA"/>
              </w:rPr>
            </w:pPr>
            <w:ins w:id="1285" w:author="W.L.P.M. Wijetunga" w:date="2021-06-15T21:05:00Z">
              <w:r w:rsidRPr="00FA6E6E">
                <w:rPr>
                  <w:rFonts w:ascii="Times New Roman" w:hAnsi="Times New Roman" w:cs="Times New Roman"/>
                  <w:color w:val="000000"/>
                  <w:sz w:val="24"/>
                  <w:szCs w:val="24"/>
                  <w:shd w:val="clear" w:color="auto" w:fill="F8F9FA"/>
                </w:rPr>
                <w:t>Report Generation</w:t>
              </w:r>
            </w:ins>
          </w:p>
          <w:p w14:paraId="2A8CF2A9" w14:textId="77777777" w:rsidR="006760C9" w:rsidRPr="00FA6E6E" w:rsidRDefault="006760C9" w:rsidP="00257C96">
            <w:pPr>
              <w:spacing w:line="240" w:lineRule="auto"/>
              <w:rPr>
                <w:ins w:id="1286" w:author="W.L.P.M. Wijetunga" w:date="2021-06-15T21:05:00Z"/>
                <w:rFonts w:ascii="Times New Roman" w:eastAsia="Times New Roman" w:hAnsi="Times New Roman" w:cs="Times New Roman"/>
                <w:color w:val="000000"/>
                <w:sz w:val="24"/>
                <w:szCs w:val="24"/>
                <w:shd w:val="clear" w:color="auto" w:fill="F8F9FA"/>
              </w:rPr>
            </w:pPr>
          </w:p>
          <w:p w14:paraId="7C460326" w14:textId="77777777" w:rsidR="006760C9" w:rsidRPr="00FA6E6E" w:rsidRDefault="006760C9" w:rsidP="00DD1937">
            <w:pPr>
              <w:pStyle w:val="ListParagraph"/>
              <w:numPr>
                <w:ilvl w:val="0"/>
                <w:numId w:val="51"/>
              </w:numPr>
              <w:spacing w:line="240" w:lineRule="auto"/>
              <w:rPr>
                <w:ins w:id="1287" w:author="W.L.P.M. Wijetunga" w:date="2021-06-15T21:05:00Z"/>
                <w:rFonts w:ascii="Times New Roman" w:eastAsia="Times New Roman" w:hAnsi="Times New Roman" w:cs="Times New Roman"/>
                <w:sz w:val="24"/>
                <w:szCs w:val="24"/>
              </w:rPr>
            </w:pPr>
            <w:ins w:id="1288" w:author="W.L.P.M. Wijetunga" w:date="2021-06-15T21:05:00Z">
              <w:r w:rsidRPr="00FA6E6E">
                <w:rPr>
                  <w:rFonts w:ascii="Times New Roman" w:hAnsi="Times New Roman" w:cs="Times New Roman"/>
                  <w:color w:val="000000"/>
                  <w:sz w:val="24"/>
                  <w:szCs w:val="24"/>
                  <w:shd w:val="clear" w:color="auto" w:fill="F8F9FA"/>
                </w:rPr>
                <w:t>Cancel Booking</w:t>
              </w:r>
            </w:ins>
          </w:p>
        </w:tc>
      </w:tr>
      <w:tr w:rsidR="006760C9" w:rsidRPr="00FA6E6E" w14:paraId="4EBC9769" w14:textId="77777777" w:rsidTr="006760C9">
        <w:trPr>
          <w:ins w:id="128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9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8113C70" w14:textId="77777777" w:rsidR="006760C9" w:rsidRPr="00FA6E6E" w:rsidRDefault="006760C9" w:rsidP="00257C96">
            <w:pPr>
              <w:spacing w:line="240" w:lineRule="auto"/>
              <w:rPr>
                <w:ins w:id="1291" w:author="W.L.P.M. Wijetunga" w:date="2021-06-15T21:05:00Z"/>
                <w:rFonts w:ascii="Times New Roman" w:eastAsia="Times New Roman" w:hAnsi="Times New Roman" w:cs="Times New Roman"/>
                <w:sz w:val="24"/>
                <w:szCs w:val="24"/>
              </w:rPr>
            </w:pPr>
            <w:ins w:id="1292" w:author="W.L.P.M. Wijetunga" w:date="2021-06-15T21:05:00Z">
              <w:r w:rsidRPr="00FA6E6E">
                <w:rPr>
                  <w:rFonts w:ascii="Times New Roman" w:hAnsi="Times New Roman" w:cs="Times New Roman"/>
                  <w:color w:val="000000"/>
                  <w:sz w:val="24"/>
                  <w:szCs w:val="24"/>
                  <w:shd w:val="clear" w:color="auto" w:fill="F8F9FA"/>
                </w:rPr>
                <w:t>16. Sport Arena Data</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9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848592D" w14:textId="77777777" w:rsidR="006760C9" w:rsidRPr="00FA6E6E" w:rsidRDefault="006760C9" w:rsidP="00257C96">
            <w:pPr>
              <w:spacing w:line="240" w:lineRule="auto"/>
              <w:rPr>
                <w:ins w:id="1294" w:author="W.L.P.M. Wijetunga" w:date="2021-06-15T21:05:00Z"/>
                <w:rFonts w:ascii="Times New Roman" w:eastAsia="Times New Roman" w:hAnsi="Times New Roman" w:cs="Times New Roman"/>
                <w:sz w:val="24"/>
                <w:szCs w:val="24"/>
              </w:rPr>
            </w:pPr>
            <w:ins w:id="1295" w:author="W.L.P.M. Wijetunga" w:date="2021-06-15T21:05:00Z">
              <w:r w:rsidRPr="00FA6E6E">
                <w:rPr>
                  <w:rFonts w:ascii="Times New Roman" w:hAnsi="Times New Roman" w:cs="Times New Roman"/>
                  <w:color w:val="000000"/>
                  <w:sz w:val="24"/>
                  <w:szCs w:val="24"/>
                  <w:shd w:val="clear" w:color="auto" w:fill="F8F9FA"/>
                </w:rPr>
                <w:t>&lt;&lt;Database&gt;&gt;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29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5A21D08" w14:textId="77777777" w:rsidR="006760C9" w:rsidRPr="00FA6E6E" w:rsidRDefault="006760C9" w:rsidP="00DD1937">
            <w:pPr>
              <w:pStyle w:val="ListParagraph"/>
              <w:numPr>
                <w:ilvl w:val="0"/>
                <w:numId w:val="52"/>
              </w:numPr>
              <w:spacing w:line="240" w:lineRule="auto"/>
              <w:rPr>
                <w:ins w:id="1297" w:author="W.L.P.M. Wijetunga" w:date="2021-06-15T21:05:00Z"/>
                <w:rFonts w:ascii="Times New Roman" w:hAnsi="Times New Roman" w:cs="Times New Roman"/>
                <w:color w:val="000000"/>
                <w:sz w:val="24"/>
                <w:szCs w:val="24"/>
                <w:shd w:val="clear" w:color="auto" w:fill="F8F9FA"/>
              </w:rPr>
            </w:pPr>
            <w:ins w:id="1298" w:author="W.L.P.M. Wijetunga" w:date="2021-06-15T21:05:00Z">
              <w:r w:rsidRPr="00FA6E6E">
                <w:rPr>
                  <w:rFonts w:ascii="Times New Roman" w:hAnsi="Times New Roman" w:cs="Times New Roman"/>
                  <w:color w:val="000000"/>
                  <w:sz w:val="24"/>
                  <w:szCs w:val="24"/>
                  <w:shd w:val="clear" w:color="auto" w:fill="F8F9FA"/>
                </w:rPr>
                <w:t>Verification</w:t>
              </w:r>
            </w:ins>
          </w:p>
          <w:p w14:paraId="57409273" w14:textId="77777777" w:rsidR="006760C9" w:rsidRPr="00FA6E6E" w:rsidRDefault="006760C9" w:rsidP="00257C96">
            <w:pPr>
              <w:spacing w:line="240" w:lineRule="auto"/>
              <w:rPr>
                <w:ins w:id="1299" w:author="W.L.P.M. Wijetunga" w:date="2021-06-15T21:05:00Z"/>
                <w:rFonts w:ascii="Times New Roman" w:eastAsia="Times New Roman" w:hAnsi="Times New Roman" w:cs="Times New Roman"/>
                <w:color w:val="000000"/>
                <w:sz w:val="24"/>
                <w:szCs w:val="24"/>
                <w:shd w:val="clear" w:color="auto" w:fill="F8F9FA"/>
              </w:rPr>
            </w:pPr>
          </w:p>
          <w:p w14:paraId="633F17BF" w14:textId="77777777" w:rsidR="006760C9" w:rsidRPr="00FA6E6E" w:rsidRDefault="006760C9" w:rsidP="00DD1937">
            <w:pPr>
              <w:pStyle w:val="ListParagraph"/>
              <w:numPr>
                <w:ilvl w:val="0"/>
                <w:numId w:val="52"/>
              </w:numPr>
              <w:spacing w:line="240" w:lineRule="auto"/>
              <w:rPr>
                <w:ins w:id="1300" w:author="W.L.P.M. Wijetunga" w:date="2021-06-15T21:05:00Z"/>
                <w:rFonts w:ascii="Times New Roman" w:eastAsia="Times New Roman" w:hAnsi="Times New Roman" w:cs="Times New Roman"/>
                <w:sz w:val="24"/>
                <w:szCs w:val="24"/>
              </w:rPr>
            </w:pPr>
            <w:ins w:id="1301" w:author="W.L.P.M. Wijetunga" w:date="2021-06-15T21:05:00Z">
              <w:r w:rsidRPr="00FA6E6E">
                <w:rPr>
                  <w:rFonts w:ascii="Times New Roman" w:hAnsi="Times New Roman" w:cs="Times New Roman"/>
                  <w:color w:val="000000"/>
                  <w:sz w:val="24"/>
                  <w:szCs w:val="24"/>
                  <w:shd w:val="clear" w:color="auto" w:fill="F8F9FA"/>
                </w:rPr>
                <w:t>Google Map</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02"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67EEFA7" w14:textId="77777777" w:rsidR="006760C9" w:rsidRPr="00FA6E6E" w:rsidRDefault="006760C9" w:rsidP="00DD1937">
            <w:pPr>
              <w:pStyle w:val="ListParagraph"/>
              <w:numPr>
                <w:ilvl w:val="0"/>
                <w:numId w:val="52"/>
              </w:numPr>
              <w:spacing w:line="240" w:lineRule="auto"/>
              <w:rPr>
                <w:ins w:id="1303" w:author="W.L.P.M. Wijetunga" w:date="2021-06-15T21:05:00Z"/>
                <w:rFonts w:ascii="Times New Roman" w:eastAsia="Times New Roman" w:hAnsi="Times New Roman" w:cs="Times New Roman"/>
                <w:sz w:val="24"/>
                <w:szCs w:val="24"/>
              </w:rPr>
            </w:pPr>
            <w:ins w:id="1304" w:author="W.L.P.M. Wijetunga" w:date="2021-06-15T21:05:00Z">
              <w:r w:rsidRPr="00FA6E6E">
                <w:rPr>
                  <w:rFonts w:ascii="Times New Roman" w:hAnsi="Times New Roman" w:cs="Times New Roman"/>
                  <w:color w:val="000000"/>
                  <w:sz w:val="24"/>
                  <w:szCs w:val="24"/>
                  <w:shd w:val="clear" w:color="auto" w:fill="F8F9FA"/>
                </w:rPr>
                <w:t>Search Sport Arena</w:t>
              </w:r>
            </w:ins>
          </w:p>
        </w:tc>
      </w:tr>
      <w:tr w:rsidR="006760C9" w:rsidRPr="00FA6E6E" w14:paraId="3D3EB605" w14:textId="77777777" w:rsidTr="006760C9">
        <w:trPr>
          <w:ins w:id="1305"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06"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4096466" w14:textId="77777777" w:rsidR="006760C9" w:rsidRPr="00FA6E6E" w:rsidRDefault="006760C9" w:rsidP="00257C96">
            <w:pPr>
              <w:spacing w:line="240" w:lineRule="auto"/>
              <w:rPr>
                <w:ins w:id="1307" w:author="W.L.P.M. Wijetunga" w:date="2021-06-15T21:05:00Z"/>
                <w:rFonts w:ascii="Times New Roman" w:eastAsia="Times New Roman" w:hAnsi="Times New Roman" w:cs="Times New Roman"/>
                <w:sz w:val="24"/>
                <w:szCs w:val="24"/>
              </w:rPr>
            </w:pPr>
            <w:ins w:id="1308" w:author="W.L.P.M. Wijetunga" w:date="2021-06-15T21:05:00Z">
              <w:r w:rsidRPr="00FA6E6E">
                <w:rPr>
                  <w:rFonts w:ascii="Times New Roman" w:hAnsi="Times New Roman" w:cs="Times New Roman"/>
                  <w:color w:val="000000"/>
                  <w:sz w:val="24"/>
                  <w:szCs w:val="24"/>
                  <w:shd w:val="clear" w:color="auto" w:fill="F8F9FA"/>
                </w:rPr>
                <w:t>17. FAQ</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09"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75D5AF2" w14:textId="77777777" w:rsidR="006760C9" w:rsidRPr="00FA6E6E" w:rsidRDefault="006760C9" w:rsidP="00257C96">
            <w:pPr>
              <w:spacing w:line="240" w:lineRule="auto"/>
              <w:rPr>
                <w:ins w:id="1310" w:author="W.L.P.M. Wijetunga" w:date="2021-06-15T21:05:00Z"/>
                <w:rFonts w:ascii="Times New Roman" w:eastAsia="Times New Roman" w:hAnsi="Times New Roman" w:cs="Times New Roman"/>
                <w:sz w:val="24"/>
                <w:szCs w:val="24"/>
              </w:rPr>
            </w:pPr>
            <w:ins w:id="1311" w:author="W.L.P.M. Wijetunga" w:date="2021-06-15T21:05:00Z">
              <w:r w:rsidRPr="00FA6E6E">
                <w:rPr>
                  <w:rFonts w:ascii="Times New Roman" w:hAnsi="Times New Roman" w:cs="Times New Roman"/>
                  <w:color w:val="000000"/>
                  <w:sz w:val="24"/>
                  <w:szCs w:val="24"/>
                  <w:shd w:val="clear" w:color="auto" w:fill="F8F9FA"/>
                </w:rPr>
                <w:t>&lt;&lt;Database&gt;&gt;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12"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040AE76" w14:textId="77777777" w:rsidR="006760C9" w:rsidRPr="00FA6E6E" w:rsidRDefault="006760C9" w:rsidP="00257C96">
            <w:pPr>
              <w:spacing w:line="240" w:lineRule="auto"/>
              <w:rPr>
                <w:ins w:id="1313"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14"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C719A71" w14:textId="77777777" w:rsidR="006760C9" w:rsidRPr="00FA6E6E" w:rsidRDefault="006760C9" w:rsidP="00DD1937">
            <w:pPr>
              <w:pStyle w:val="ListParagraph"/>
              <w:numPr>
                <w:ilvl w:val="0"/>
                <w:numId w:val="53"/>
              </w:numPr>
              <w:spacing w:line="240" w:lineRule="auto"/>
              <w:rPr>
                <w:ins w:id="1315" w:author="W.L.P.M. Wijetunga" w:date="2021-06-15T21:05:00Z"/>
                <w:rFonts w:ascii="Times New Roman" w:eastAsia="Times New Roman" w:hAnsi="Times New Roman" w:cs="Times New Roman"/>
                <w:sz w:val="24"/>
                <w:szCs w:val="24"/>
              </w:rPr>
            </w:pPr>
            <w:ins w:id="1316" w:author="W.L.P.M. Wijetunga" w:date="2021-06-15T21:05:00Z">
              <w:r w:rsidRPr="00FA6E6E">
                <w:rPr>
                  <w:rFonts w:ascii="Times New Roman" w:hAnsi="Times New Roman" w:cs="Times New Roman"/>
                  <w:color w:val="000000"/>
                  <w:sz w:val="24"/>
                  <w:szCs w:val="24"/>
                  <w:shd w:val="clear" w:color="auto" w:fill="F8F9FA"/>
                </w:rPr>
                <w:t>Help and Support</w:t>
              </w:r>
            </w:ins>
          </w:p>
        </w:tc>
      </w:tr>
      <w:tr w:rsidR="006760C9" w:rsidRPr="00FA6E6E" w14:paraId="73ADEC81" w14:textId="77777777" w:rsidTr="006760C9">
        <w:trPr>
          <w:ins w:id="1317"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18"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9D9C54B" w14:textId="77777777" w:rsidR="006760C9" w:rsidRPr="00FA6E6E" w:rsidRDefault="006760C9" w:rsidP="00257C96">
            <w:pPr>
              <w:spacing w:line="240" w:lineRule="auto"/>
              <w:rPr>
                <w:ins w:id="1319" w:author="W.L.P.M. Wijetunga" w:date="2021-06-15T21:05:00Z"/>
                <w:rFonts w:ascii="Times New Roman" w:hAnsi="Times New Roman" w:cs="Times New Roman"/>
                <w:color w:val="000000"/>
                <w:sz w:val="24"/>
                <w:szCs w:val="24"/>
                <w:shd w:val="clear" w:color="auto" w:fill="F8F9FA"/>
              </w:rPr>
            </w:pPr>
            <w:ins w:id="1320" w:author="W.L.P.M. Wijetunga" w:date="2021-06-15T21:05:00Z">
              <w:r w:rsidRPr="00FA6E6E">
                <w:rPr>
                  <w:rFonts w:ascii="Times New Roman" w:hAnsi="Times New Roman" w:cs="Times New Roman"/>
                  <w:color w:val="000000"/>
                  <w:sz w:val="24"/>
                  <w:szCs w:val="24"/>
                  <w:shd w:val="clear" w:color="auto" w:fill="F8F9FA"/>
                </w:rPr>
                <w:t>18. Feedback,</w:t>
              </w:r>
              <w:r w:rsidRPr="00FA6E6E">
                <w:rPr>
                  <w:rFonts w:ascii="Times New Roman" w:hAnsi="Times New Roman" w:cs="Times New Roman"/>
                  <w:color w:val="000000"/>
                  <w:sz w:val="24"/>
                  <w:szCs w:val="24"/>
                  <w:shd w:val="clear" w:color="auto" w:fill="F8F9FA"/>
                </w:rPr>
                <w:br/>
                <w:t>Ratings</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21"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72A22B" w14:textId="77777777" w:rsidR="006760C9" w:rsidRPr="00FA6E6E" w:rsidRDefault="006760C9" w:rsidP="00257C96">
            <w:pPr>
              <w:spacing w:line="240" w:lineRule="auto"/>
              <w:rPr>
                <w:ins w:id="1322" w:author="W.L.P.M. Wijetunga" w:date="2021-06-15T21:05:00Z"/>
                <w:rFonts w:ascii="Times New Roman" w:eastAsia="Times New Roman" w:hAnsi="Times New Roman" w:cs="Times New Roman"/>
                <w:sz w:val="24"/>
                <w:szCs w:val="24"/>
              </w:rPr>
            </w:pPr>
            <w:ins w:id="1323" w:author="W.L.P.M. Wijetunga" w:date="2021-06-15T21:05:00Z">
              <w:r w:rsidRPr="00FA6E6E">
                <w:rPr>
                  <w:rFonts w:ascii="Times New Roman" w:hAnsi="Times New Roman" w:cs="Times New Roman"/>
                  <w:color w:val="000000"/>
                  <w:sz w:val="24"/>
                  <w:szCs w:val="24"/>
                  <w:shd w:val="clear" w:color="auto" w:fill="F8F9FA"/>
                </w:rPr>
                <w:t>&lt;&lt;Database&gt;&gt;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24"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6A216C9" w14:textId="77777777" w:rsidR="006760C9" w:rsidRPr="00FA6E6E" w:rsidRDefault="006760C9" w:rsidP="00DD1937">
            <w:pPr>
              <w:pStyle w:val="ListParagraph"/>
              <w:numPr>
                <w:ilvl w:val="0"/>
                <w:numId w:val="53"/>
              </w:numPr>
              <w:spacing w:line="240" w:lineRule="auto"/>
              <w:rPr>
                <w:ins w:id="1325" w:author="W.L.P.M. Wijetunga" w:date="2021-06-15T21:05:00Z"/>
                <w:rFonts w:ascii="Times New Roman" w:eastAsia="Times New Roman" w:hAnsi="Times New Roman" w:cs="Times New Roman"/>
                <w:sz w:val="24"/>
                <w:szCs w:val="24"/>
              </w:rPr>
            </w:pPr>
            <w:ins w:id="1326" w:author="W.L.P.M. Wijetunga" w:date="2021-06-15T21:05:00Z">
              <w:r w:rsidRPr="00FA6E6E">
                <w:rPr>
                  <w:rFonts w:ascii="Times New Roman" w:hAnsi="Times New Roman" w:cs="Times New Roman"/>
                  <w:color w:val="000000"/>
                  <w:sz w:val="24"/>
                  <w:szCs w:val="24"/>
                  <w:shd w:val="clear" w:color="auto" w:fill="F8F9FA"/>
                </w:rPr>
                <w:t>Rating Response</w:t>
              </w:r>
              <w:r w:rsidRPr="00FA6E6E">
                <w:rPr>
                  <w:rFonts w:ascii="Times New Roman" w:hAnsi="Times New Roman" w:cs="Times New Roman"/>
                  <w:color w:val="000000"/>
                  <w:sz w:val="24"/>
                  <w:szCs w:val="24"/>
                  <w:shd w:val="clear" w:color="auto" w:fill="F8F9FA"/>
                </w:rPr>
                <w:br/>
                <w:t>Sheet</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27"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350F403" w14:textId="77777777" w:rsidR="006760C9" w:rsidRPr="00FA6E6E" w:rsidRDefault="006760C9" w:rsidP="00257C96">
            <w:pPr>
              <w:spacing w:line="240" w:lineRule="auto"/>
              <w:rPr>
                <w:ins w:id="1328" w:author="W.L.P.M. Wijetunga" w:date="2021-06-15T21:05:00Z"/>
                <w:rFonts w:ascii="Times New Roman" w:eastAsia="Times New Roman" w:hAnsi="Times New Roman" w:cs="Times New Roman"/>
                <w:sz w:val="24"/>
                <w:szCs w:val="24"/>
              </w:rPr>
            </w:pPr>
          </w:p>
        </w:tc>
      </w:tr>
      <w:tr w:rsidR="006760C9" w:rsidRPr="00FA6E6E" w14:paraId="4B618DB0" w14:textId="77777777" w:rsidTr="006760C9">
        <w:trPr>
          <w:ins w:id="132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3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25713C3" w14:textId="77777777" w:rsidR="006760C9" w:rsidRPr="00FA6E6E" w:rsidRDefault="006760C9" w:rsidP="00257C96">
            <w:pPr>
              <w:spacing w:line="240" w:lineRule="auto"/>
              <w:rPr>
                <w:ins w:id="1331" w:author="W.L.P.M. Wijetunga" w:date="2021-06-15T21:05:00Z"/>
                <w:rFonts w:ascii="Times New Roman" w:hAnsi="Times New Roman" w:cs="Times New Roman"/>
                <w:color w:val="000000"/>
                <w:sz w:val="24"/>
                <w:szCs w:val="24"/>
                <w:shd w:val="clear" w:color="auto" w:fill="F8F9FA"/>
              </w:rPr>
            </w:pPr>
            <w:ins w:id="1332" w:author="W.L.P.M. Wijetunga" w:date="2021-06-15T21:05:00Z">
              <w:r w:rsidRPr="00FA6E6E">
                <w:rPr>
                  <w:rFonts w:ascii="Times New Roman" w:hAnsi="Times New Roman" w:cs="Times New Roman"/>
                  <w:color w:val="000000"/>
                  <w:sz w:val="24"/>
                  <w:szCs w:val="24"/>
                  <w:shd w:val="clear" w:color="auto" w:fill="F8F9FA"/>
                </w:rPr>
                <w:br/>
                <w:t>19. Share Booking</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3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19E0645" w14:textId="77777777" w:rsidR="006760C9" w:rsidRPr="00FA6E6E" w:rsidRDefault="006760C9" w:rsidP="00257C96">
            <w:pPr>
              <w:spacing w:line="240" w:lineRule="auto"/>
              <w:rPr>
                <w:ins w:id="1334" w:author="W.L.P.M. Wijetunga" w:date="2021-06-15T21:05:00Z"/>
                <w:rFonts w:ascii="Times New Roman" w:eastAsia="Times New Roman" w:hAnsi="Times New Roman" w:cs="Times New Roman"/>
                <w:sz w:val="24"/>
                <w:szCs w:val="24"/>
              </w:rPr>
            </w:pPr>
            <w:ins w:id="1335"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3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3D69FE" w14:textId="77777777" w:rsidR="006760C9" w:rsidRPr="00FA6E6E" w:rsidRDefault="006760C9" w:rsidP="00DD1937">
            <w:pPr>
              <w:pStyle w:val="ListParagraph"/>
              <w:numPr>
                <w:ilvl w:val="0"/>
                <w:numId w:val="53"/>
              </w:numPr>
              <w:spacing w:line="240" w:lineRule="auto"/>
              <w:rPr>
                <w:ins w:id="1337" w:author="W.L.P.M. Wijetunga" w:date="2021-06-15T21:05:00Z"/>
                <w:rFonts w:ascii="Times New Roman" w:eastAsia="Times New Roman" w:hAnsi="Times New Roman" w:cs="Times New Roman"/>
                <w:sz w:val="24"/>
                <w:szCs w:val="24"/>
              </w:rPr>
            </w:pPr>
            <w:ins w:id="1338" w:author="W.L.P.M. Wijetunga" w:date="2021-06-15T21:05:00Z">
              <w:r w:rsidRPr="00FA6E6E">
                <w:rPr>
                  <w:rFonts w:ascii="Times New Roman" w:hAnsi="Times New Roman" w:cs="Times New Roman"/>
                  <w:color w:val="000000"/>
                  <w:sz w:val="24"/>
                  <w:szCs w:val="24"/>
                  <w:shd w:val="clear" w:color="auto" w:fill="F8F9FA"/>
                </w:rPr>
                <w:t>Booking Data</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39"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418181B" w14:textId="77777777" w:rsidR="006760C9" w:rsidRPr="00FA6E6E" w:rsidRDefault="006760C9" w:rsidP="00257C96">
            <w:pPr>
              <w:spacing w:line="240" w:lineRule="auto"/>
              <w:rPr>
                <w:ins w:id="1340" w:author="W.L.P.M. Wijetunga" w:date="2021-06-15T21:05:00Z"/>
                <w:rFonts w:ascii="Times New Roman" w:eastAsia="Times New Roman" w:hAnsi="Times New Roman" w:cs="Times New Roman"/>
                <w:sz w:val="24"/>
                <w:szCs w:val="24"/>
              </w:rPr>
            </w:pPr>
          </w:p>
        </w:tc>
      </w:tr>
      <w:tr w:rsidR="006760C9" w:rsidRPr="00FA6E6E" w14:paraId="36C120FA" w14:textId="77777777" w:rsidTr="006760C9">
        <w:trPr>
          <w:ins w:id="1341"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42"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857685" w14:textId="77777777" w:rsidR="006760C9" w:rsidRPr="00FA6E6E" w:rsidRDefault="006760C9" w:rsidP="00257C96">
            <w:pPr>
              <w:spacing w:line="240" w:lineRule="auto"/>
              <w:rPr>
                <w:ins w:id="1343" w:author="W.L.P.M. Wijetunga" w:date="2021-06-15T21:05:00Z"/>
                <w:rFonts w:ascii="Times New Roman" w:hAnsi="Times New Roman" w:cs="Times New Roman"/>
                <w:color w:val="000000"/>
                <w:sz w:val="24"/>
                <w:szCs w:val="24"/>
                <w:shd w:val="clear" w:color="auto" w:fill="F8F9FA"/>
              </w:rPr>
            </w:pPr>
            <w:ins w:id="1344"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20. Sport Arena</w:t>
              </w:r>
              <w:r w:rsidRPr="00FA6E6E">
                <w:rPr>
                  <w:rFonts w:ascii="Times New Roman" w:hAnsi="Times New Roman" w:cs="Times New Roman"/>
                  <w:color w:val="000000"/>
                  <w:sz w:val="24"/>
                  <w:szCs w:val="24"/>
                  <w:shd w:val="clear" w:color="auto" w:fill="F8F9FA"/>
                </w:rPr>
                <w:br/>
                <w:t>Administration Staff</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45"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20C780" w14:textId="77777777" w:rsidR="006760C9" w:rsidRPr="00FA6E6E" w:rsidRDefault="006760C9" w:rsidP="00257C96">
            <w:pPr>
              <w:spacing w:line="240" w:lineRule="auto"/>
              <w:rPr>
                <w:ins w:id="1346" w:author="W.L.P.M. Wijetunga" w:date="2021-06-15T21:05:00Z"/>
                <w:rFonts w:ascii="Times New Roman" w:hAnsi="Times New Roman" w:cs="Times New Roman"/>
                <w:color w:val="000000"/>
                <w:sz w:val="24"/>
                <w:szCs w:val="24"/>
                <w:shd w:val="clear" w:color="auto" w:fill="F8F9FA"/>
              </w:rPr>
            </w:pPr>
            <w:ins w:id="1347"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48"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5609BA1" w14:textId="77777777" w:rsidR="006760C9" w:rsidRPr="00FA6E6E" w:rsidRDefault="006760C9" w:rsidP="00DD1937">
            <w:pPr>
              <w:pStyle w:val="ListParagraph"/>
              <w:numPr>
                <w:ilvl w:val="0"/>
                <w:numId w:val="53"/>
              </w:numPr>
              <w:spacing w:line="240" w:lineRule="auto"/>
              <w:rPr>
                <w:ins w:id="1349" w:author="W.L.P.M. Wijetunga" w:date="2021-06-15T21:05:00Z"/>
                <w:rFonts w:ascii="Times New Roman" w:hAnsi="Times New Roman" w:cs="Times New Roman"/>
                <w:color w:val="000000"/>
                <w:sz w:val="24"/>
                <w:szCs w:val="24"/>
                <w:shd w:val="clear" w:color="auto" w:fill="F8F9FA"/>
              </w:rPr>
            </w:pPr>
            <w:ins w:id="1350" w:author="W.L.P.M. Wijetunga" w:date="2021-06-15T21:05:00Z">
              <w:r w:rsidRPr="00FA6E6E">
                <w:rPr>
                  <w:rFonts w:ascii="Times New Roman" w:hAnsi="Times New Roman" w:cs="Times New Roman"/>
                  <w:color w:val="000000"/>
                  <w:sz w:val="24"/>
                  <w:szCs w:val="24"/>
                  <w:shd w:val="clear" w:color="auto" w:fill="F8F9FA"/>
                </w:rPr>
                <w:t>Booking via</w:t>
              </w:r>
              <w:r w:rsidRPr="00FA6E6E">
                <w:rPr>
                  <w:rFonts w:ascii="Times New Roman" w:hAnsi="Times New Roman" w:cs="Times New Roman"/>
                  <w:color w:val="000000"/>
                  <w:sz w:val="24"/>
                  <w:szCs w:val="24"/>
                  <w:shd w:val="clear" w:color="auto" w:fill="F8F9FA"/>
                </w:rPr>
                <w:br/>
                <w:t>Sport Arena</w:t>
              </w:r>
            </w:ins>
          </w:p>
          <w:p w14:paraId="663F249C" w14:textId="77777777" w:rsidR="006760C9" w:rsidRPr="00FA6E6E" w:rsidRDefault="006760C9" w:rsidP="00257C96">
            <w:pPr>
              <w:spacing w:line="240" w:lineRule="auto"/>
              <w:rPr>
                <w:ins w:id="1351" w:author="W.L.P.M. Wijetunga" w:date="2021-06-15T21:05:00Z"/>
                <w:rFonts w:ascii="Times New Roman" w:eastAsia="Times New Roman" w:hAnsi="Times New Roman" w:cs="Times New Roman"/>
                <w:color w:val="000000"/>
                <w:sz w:val="24"/>
                <w:szCs w:val="24"/>
                <w:shd w:val="clear" w:color="auto" w:fill="F8F9FA"/>
              </w:rPr>
            </w:pPr>
          </w:p>
          <w:p w14:paraId="1F6C6C8F" w14:textId="77777777" w:rsidR="006760C9" w:rsidRPr="00FA6E6E" w:rsidRDefault="006760C9" w:rsidP="00DD1937">
            <w:pPr>
              <w:pStyle w:val="ListParagraph"/>
              <w:numPr>
                <w:ilvl w:val="0"/>
                <w:numId w:val="53"/>
              </w:numPr>
              <w:spacing w:line="240" w:lineRule="auto"/>
              <w:rPr>
                <w:ins w:id="1352" w:author="W.L.P.M. Wijetunga" w:date="2021-06-15T21:05:00Z"/>
                <w:rFonts w:ascii="Times New Roman" w:hAnsi="Times New Roman" w:cs="Times New Roman"/>
                <w:color w:val="000000"/>
                <w:sz w:val="24"/>
                <w:szCs w:val="24"/>
                <w:shd w:val="clear" w:color="auto" w:fill="F8F9FA"/>
              </w:rPr>
            </w:pPr>
            <w:ins w:id="1353" w:author="W.L.P.M. Wijetunga" w:date="2021-06-15T21:05:00Z">
              <w:r w:rsidRPr="00FA6E6E">
                <w:rPr>
                  <w:rFonts w:ascii="Times New Roman" w:hAnsi="Times New Roman" w:cs="Times New Roman"/>
                  <w:color w:val="000000"/>
                  <w:sz w:val="24"/>
                  <w:szCs w:val="24"/>
                  <w:shd w:val="clear" w:color="auto" w:fill="F8F9FA"/>
                </w:rPr>
                <w:t>Report Generation</w:t>
              </w:r>
            </w:ins>
          </w:p>
          <w:p w14:paraId="1D8D7568" w14:textId="77777777" w:rsidR="006760C9" w:rsidRPr="00FA6E6E" w:rsidRDefault="006760C9" w:rsidP="00257C96">
            <w:pPr>
              <w:spacing w:line="240" w:lineRule="auto"/>
              <w:rPr>
                <w:ins w:id="1354" w:author="W.L.P.M. Wijetunga" w:date="2021-06-15T21:05:00Z"/>
                <w:rFonts w:ascii="Times New Roman" w:eastAsia="Times New Roman" w:hAnsi="Times New Roman" w:cs="Times New Roman"/>
                <w:color w:val="000000"/>
                <w:sz w:val="24"/>
                <w:szCs w:val="24"/>
                <w:shd w:val="clear" w:color="auto" w:fill="F8F9FA"/>
              </w:rPr>
            </w:pPr>
          </w:p>
          <w:p w14:paraId="56DDC6E2" w14:textId="77777777" w:rsidR="006760C9" w:rsidRPr="00FA6E6E" w:rsidRDefault="006760C9" w:rsidP="00DD1937">
            <w:pPr>
              <w:pStyle w:val="ListParagraph"/>
              <w:numPr>
                <w:ilvl w:val="0"/>
                <w:numId w:val="53"/>
              </w:numPr>
              <w:spacing w:line="240" w:lineRule="auto"/>
              <w:rPr>
                <w:ins w:id="1355" w:author="W.L.P.M. Wijetunga" w:date="2021-06-15T21:05:00Z"/>
                <w:rFonts w:ascii="Times New Roman" w:eastAsia="Times New Roman" w:hAnsi="Times New Roman" w:cs="Times New Roman"/>
                <w:sz w:val="24"/>
                <w:szCs w:val="24"/>
              </w:rPr>
            </w:pPr>
            <w:ins w:id="1356" w:author="W.L.P.M. Wijetunga" w:date="2021-06-15T21:05:00Z">
              <w:r w:rsidRPr="00FA6E6E">
                <w:rPr>
                  <w:rFonts w:ascii="Times New Roman" w:hAnsi="Times New Roman" w:cs="Times New Roman"/>
                  <w:color w:val="000000"/>
                  <w:sz w:val="24"/>
                  <w:szCs w:val="24"/>
                  <w:shd w:val="clear" w:color="auto" w:fill="F8F9FA"/>
                </w:rPr>
                <w:t>Cancel Booking</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57"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523BD79" w14:textId="77777777" w:rsidR="006760C9" w:rsidRPr="00FA6E6E" w:rsidRDefault="006760C9" w:rsidP="00DD1937">
            <w:pPr>
              <w:pStyle w:val="ListParagraph"/>
              <w:numPr>
                <w:ilvl w:val="0"/>
                <w:numId w:val="53"/>
              </w:numPr>
              <w:spacing w:line="240" w:lineRule="auto"/>
              <w:rPr>
                <w:ins w:id="1358" w:author="W.L.P.M. Wijetunga" w:date="2021-06-15T21:05:00Z"/>
                <w:rFonts w:ascii="Times New Roman" w:hAnsi="Times New Roman" w:cs="Times New Roman"/>
                <w:color w:val="000000"/>
                <w:sz w:val="24"/>
                <w:szCs w:val="24"/>
                <w:shd w:val="clear" w:color="auto" w:fill="F8F9FA"/>
              </w:rPr>
            </w:pPr>
            <w:ins w:id="1359" w:author="W.L.P.M. Wijetunga" w:date="2021-06-15T21:05:00Z">
              <w:r w:rsidRPr="00FA6E6E">
                <w:rPr>
                  <w:rFonts w:ascii="Times New Roman" w:hAnsi="Times New Roman" w:cs="Times New Roman"/>
                  <w:color w:val="000000"/>
                  <w:sz w:val="24"/>
                  <w:szCs w:val="24"/>
                  <w:shd w:val="clear" w:color="auto" w:fill="F8F9FA"/>
                </w:rPr>
                <w:t>Login</w:t>
              </w:r>
            </w:ins>
          </w:p>
          <w:p w14:paraId="1728779E" w14:textId="77777777" w:rsidR="006760C9" w:rsidRPr="00FA6E6E" w:rsidRDefault="006760C9" w:rsidP="00257C96">
            <w:pPr>
              <w:spacing w:line="240" w:lineRule="auto"/>
              <w:rPr>
                <w:ins w:id="1360" w:author="W.L.P.M. Wijetunga" w:date="2021-06-15T21:05:00Z"/>
                <w:rFonts w:ascii="Times New Roman" w:eastAsia="Times New Roman" w:hAnsi="Times New Roman" w:cs="Times New Roman"/>
                <w:color w:val="000000"/>
                <w:sz w:val="24"/>
                <w:szCs w:val="24"/>
                <w:shd w:val="clear" w:color="auto" w:fill="F8F9FA"/>
              </w:rPr>
            </w:pPr>
          </w:p>
          <w:p w14:paraId="0681A5C5" w14:textId="77777777" w:rsidR="006760C9" w:rsidRPr="00FA6E6E" w:rsidRDefault="006760C9" w:rsidP="00DD1937">
            <w:pPr>
              <w:pStyle w:val="ListParagraph"/>
              <w:numPr>
                <w:ilvl w:val="0"/>
                <w:numId w:val="53"/>
              </w:numPr>
              <w:spacing w:line="240" w:lineRule="auto"/>
              <w:rPr>
                <w:ins w:id="1361" w:author="W.L.P.M. Wijetunga" w:date="2021-06-15T21:05:00Z"/>
                <w:rFonts w:ascii="Times New Roman" w:eastAsia="Times New Roman" w:hAnsi="Times New Roman" w:cs="Times New Roman"/>
                <w:sz w:val="24"/>
                <w:szCs w:val="24"/>
              </w:rPr>
            </w:pPr>
            <w:ins w:id="1362" w:author="W.L.P.M. Wijetunga" w:date="2021-06-15T21:05:00Z">
              <w:r w:rsidRPr="00FA6E6E">
                <w:rPr>
                  <w:rFonts w:ascii="Times New Roman" w:hAnsi="Times New Roman" w:cs="Times New Roman"/>
                  <w:color w:val="000000"/>
                  <w:sz w:val="24"/>
                  <w:szCs w:val="24"/>
                  <w:shd w:val="clear" w:color="auto" w:fill="F8F9FA"/>
                </w:rPr>
                <w:t>Add User</w:t>
              </w:r>
            </w:ins>
          </w:p>
        </w:tc>
      </w:tr>
      <w:tr w:rsidR="006760C9" w:rsidRPr="00FA6E6E" w14:paraId="068FE7F8" w14:textId="77777777" w:rsidTr="006760C9">
        <w:trPr>
          <w:ins w:id="1363"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64"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A1AE951" w14:textId="77777777" w:rsidR="006760C9" w:rsidRPr="00FA6E6E" w:rsidRDefault="006760C9" w:rsidP="00257C96">
            <w:pPr>
              <w:spacing w:line="240" w:lineRule="auto"/>
              <w:rPr>
                <w:ins w:id="1365" w:author="W.L.P.M. Wijetunga" w:date="2021-06-15T21:05:00Z"/>
                <w:rFonts w:ascii="Times New Roman" w:hAnsi="Times New Roman" w:cs="Times New Roman"/>
                <w:color w:val="000000"/>
                <w:sz w:val="24"/>
                <w:szCs w:val="24"/>
                <w:shd w:val="clear" w:color="auto" w:fill="F8F9FA"/>
              </w:rPr>
            </w:pPr>
            <w:ins w:id="1366"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21. Login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67"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575A1BD" w14:textId="77777777" w:rsidR="006760C9" w:rsidRPr="00FA6E6E" w:rsidRDefault="006760C9" w:rsidP="00257C96">
            <w:pPr>
              <w:spacing w:line="240" w:lineRule="auto"/>
              <w:rPr>
                <w:ins w:id="1368" w:author="W.L.P.M. Wijetunga" w:date="2021-06-15T21:05:00Z"/>
                <w:rFonts w:ascii="Times New Roman" w:hAnsi="Times New Roman" w:cs="Times New Roman"/>
                <w:color w:val="000000"/>
                <w:sz w:val="24"/>
                <w:szCs w:val="24"/>
                <w:shd w:val="clear" w:color="auto" w:fill="F8F9FA"/>
              </w:rPr>
            </w:pPr>
            <w:ins w:id="1369"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70"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8CC4308" w14:textId="77777777" w:rsidR="006760C9" w:rsidRPr="00FA6E6E" w:rsidRDefault="006760C9" w:rsidP="00DD1937">
            <w:pPr>
              <w:pStyle w:val="ListParagraph"/>
              <w:numPr>
                <w:ilvl w:val="0"/>
                <w:numId w:val="54"/>
              </w:numPr>
              <w:spacing w:line="240" w:lineRule="auto"/>
              <w:rPr>
                <w:ins w:id="1371" w:author="W.L.P.M. Wijetunga" w:date="2021-06-15T21:05:00Z"/>
                <w:rFonts w:ascii="Times New Roman" w:hAnsi="Times New Roman" w:cs="Times New Roman"/>
                <w:color w:val="000000"/>
                <w:sz w:val="24"/>
                <w:szCs w:val="24"/>
                <w:shd w:val="clear" w:color="auto" w:fill="F8F9FA"/>
              </w:rPr>
            </w:pPr>
            <w:ins w:id="1372" w:author="W.L.P.M. Wijetunga" w:date="2021-06-15T21:05:00Z">
              <w:r w:rsidRPr="00FA6E6E">
                <w:rPr>
                  <w:rFonts w:ascii="Times New Roman" w:hAnsi="Times New Roman" w:cs="Times New Roman"/>
                  <w:color w:val="000000"/>
                  <w:sz w:val="24"/>
                  <w:szCs w:val="24"/>
                  <w:shd w:val="clear" w:color="auto" w:fill="F8F9FA"/>
                </w:rPr>
                <w:t>Profile</w:t>
              </w:r>
            </w:ins>
          </w:p>
          <w:p w14:paraId="0F3455A9" w14:textId="77777777" w:rsidR="006760C9" w:rsidRPr="00FA6E6E" w:rsidRDefault="006760C9" w:rsidP="00257C96">
            <w:pPr>
              <w:spacing w:line="240" w:lineRule="auto"/>
              <w:rPr>
                <w:ins w:id="1373" w:author="W.L.P.M. Wijetunga" w:date="2021-06-15T21:05:00Z"/>
                <w:rFonts w:ascii="Times New Roman" w:eastAsia="Times New Roman" w:hAnsi="Times New Roman" w:cs="Times New Roman"/>
                <w:color w:val="000000"/>
                <w:sz w:val="24"/>
                <w:szCs w:val="24"/>
                <w:shd w:val="clear" w:color="auto" w:fill="F8F9FA"/>
              </w:rPr>
            </w:pPr>
          </w:p>
          <w:p w14:paraId="65C7005F" w14:textId="77777777" w:rsidR="006760C9" w:rsidRPr="00FA6E6E" w:rsidRDefault="006760C9" w:rsidP="00DD1937">
            <w:pPr>
              <w:pStyle w:val="ListParagraph"/>
              <w:numPr>
                <w:ilvl w:val="0"/>
                <w:numId w:val="54"/>
              </w:numPr>
              <w:spacing w:line="240" w:lineRule="auto"/>
              <w:rPr>
                <w:ins w:id="1374" w:author="W.L.P.M. Wijetunga" w:date="2021-06-15T21:05:00Z"/>
                <w:rFonts w:ascii="Times New Roman" w:hAnsi="Times New Roman" w:cs="Times New Roman"/>
                <w:color w:val="000000"/>
                <w:sz w:val="24"/>
                <w:szCs w:val="24"/>
                <w:shd w:val="clear" w:color="auto" w:fill="F8F9FA"/>
              </w:rPr>
            </w:pPr>
            <w:ins w:id="1375" w:author="W.L.P.M. Wijetunga" w:date="2021-06-15T21:05:00Z">
              <w:r w:rsidRPr="00FA6E6E">
                <w:rPr>
                  <w:rFonts w:ascii="Times New Roman" w:hAnsi="Times New Roman" w:cs="Times New Roman"/>
                  <w:color w:val="000000"/>
                  <w:sz w:val="24"/>
                  <w:szCs w:val="24"/>
                  <w:shd w:val="clear" w:color="auto" w:fill="F8F9FA"/>
                </w:rPr>
                <w:lastRenderedPageBreak/>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p w14:paraId="1E661D65" w14:textId="77777777" w:rsidR="006760C9" w:rsidRPr="00FA6E6E" w:rsidRDefault="006760C9" w:rsidP="00257C96">
            <w:pPr>
              <w:spacing w:line="240" w:lineRule="auto"/>
              <w:rPr>
                <w:ins w:id="1376" w:author="W.L.P.M. Wijetunga" w:date="2021-06-15T21:05:00Z"/>
                <w:rFonts w:ascii="Times New Roman" w:eastAsia="Times New Roman" w:hAnsi="Times New Roman" w:cs="Times New Roman"/>
                <w:color w:val="000000"/>
                <w:sz w:val="24"/>
                <w:szCs w:val="24"/>
                <w:shd w:val="clear" w:color="auto" w:fill="F8F9FA"/>
              </w:rPr>
            </w:pPr>
          </w:p>
          <w:p w14:paraId="4E828036" w14:textId="77777777" w:rsidR="006760C9" w:rsidRPr="00FA6E6E" w:rsidRDefault="006760C9" w:rsidP="00DD1937">
            <w:pPr>
              <w:pStyle w:val="ListParagraph"/>
              <w:numPr>
                <w:ilvl w:val="0"/>
                <w:numId w:val="54"/>
              </w:numPr>
              <w:spacing w:line="240" w:lineRule="auto"/>
              <w:rPr>
                <w:ins w:id="1377" w:author="W.L.P.M. Wijetunga" w:date="2021-06-15T21:05:00Z"/>
                <w:rFonts w:ascii="Times New Roman" w:hAnsi="Times New Roman" w:cs="Times New Roman"/>
                <w:color w:val="000000"/>
                <w:sz w:val="24"/>
                <w:szCs w:val="24"/>
                <w:shd w:val="clear" w:color="auto" w:fill="F8F9FA"/>
              </w:rPr>
            </w:pPr>
            <w:ins w:id="1378" w:author="W.L.P.M. Wijetunga" w:date="2021-06-15T21:05:00Z">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Application</w:t>
              </w:r>
            </w:ins>
          </w:p>
          <w:p w14:paraId="7F7D6D42" w14:textId="77777777" w:rsidR="006760C9" w:rsidRPr="00FA6E6E" w:rsidRDefault="006760C9" w:rsidP="00257C96">
            <w:pPr>
              <w:spacing w:line="240" w:lineRule="auto"/>
              <w:rPr>
                <w:ins w:id="1379" w:author="W.L.P.M. Wijetunga" w:date="2021-06-15T21:05:00Z"/>
                <w:rFonts w:ascii="Times New Roman" w:hAnsi="Times New Roman" w:cs="Times New Roman"/>
                <w:color w:val="000000"/>
                <w:sz w:val="24"/>
                <w:szCs w:val="24"/>
                <w:shd w:val="clear" w:color="auto" w:fill="F8F9FA"/>
              </w:rPr>
            </w:pPr>
          </w:p>
          <w:p w14:paraId="09D56E6C" w14:textId="77777777" w:rsidR="006760C9" w:rsidRPr="00FA6E6E" w:rsidRDefault="006760C9" w:rsidP="00DD1937">
            <w:pPr>
              <w:pStyle w:val="ListParagraph"/>
              <w:numPr>
                <w:ilvl w:val="0"/>
                <w:numId w:val="54"/>
              </w:numPr>
              <w:spacing w:line="240" w:lineRule="auto"/>
              <w:rPr>
                <w:ins w:id="1380" w:author="W.L.P.M. Wijetunga" w:date="2021-06-15T21:05:00Z"/>
                <w:rFonts w:ascii="Times New Roman" w:hAnsi="Times New Roman" w:cs="Times New Roman"/>
                <w:color w:val="000000"/>
                <w:sz w:val="24"/>
                <w:szCs w:val="24"/>
                <w:shd w:val="clear" w:color="auto" w:fill="F8F9FA"/>
              </w:rPr>
            </w:pPr>
            <w:ins w:id="1381"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Booking Handling</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 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p w14:paraId="5BF9D902" w14:textId="77777777" w:rsidR="006760C9" w:rsidRPr="00FA6E6E" w:rsidRDefault="006760C9" w:rsidP="00257C96">
            <w:pPr>
              <w:spacing w:line="240" w:lineRule="auto"/>
              <w:rPr>
                <w:ins w:id="1382" w:author="W.L.P.M. Wijetunga" w:date="2021-06-15T21:05:00Z"/>
                <w:rFonts w:ascii="Times New Roman" w:eastAsia="Times New Roman" w:hAnsi="Times New Roman" w:cs="Times New Roman"/>
                <w:color w:val="000000"/>
                <w:sz w:val="24"/>
                <w:szCs w:val="24"/>
                <w:shd w:val="clear" w:color="auto" w:fill="F8F9FA"/>
              </w:rPr>
            </w:pPr>
          </w:p>
          <w:p w14:paraId="1B070F46" w14:textId="77777777" w:rsidR="006760C9" w:rsidRPr="00FA6E6E" w:rsidRDefault="006760C9" w:rsidP="00DD1937">
            <w:pPr>
              <w:pStyle w:val="ListParagraph"/>
              <w:numPr>
                <w:ilvl w:val="0"/>
                <w:numId w:val="54"/>
              </w:numPr>
              <w:spacing w:line="240" w:lineRule="auto"/>
              <w:rPr>
                <w:ins w:id="1383" w:author="W.L.P.M. Wijetunga" w:date="2021-06-15T21:05:00Z"/>
                <w:rFonts w:ascii="Times New Roman" w:eastAsia="Times New Roman" w:hAnsi="Times New Roman" w:cs="Times New Roman"/>
                <w:sz w:val="24"/>
                <w:szCs w:val="24"/>
              </w:rPr>
            </w:pPr>
            <w:ins w:id="1384" w:author="W.L.P.M. Wijetunga" w:date="2021-06-15T21:05:00Z">
              <w:r w:rsidRPr="00FA6E6E">
                <w:rPr>
                  <w:rFonts w:ascii="Times New Roman" w:hAnsi="Times New Roman" w:cs="Times New Roman"/>
                  <w:color w:val="000000"/>
                  <w:sz w:val="24"/>
                  <w:szCs w:val="24"/>
                  <w:shd w:val="clear" w:color="auto" w:fill="F8F9FA"/>
                </w:rPr>
                <w:t>Admin</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85"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E1B955" w14:textId="77777777" w:rsidR="006760C9" w:rsidRPr="00FA6E6E" w:rsidRDefault="006760C9" w:rsidP="00DD1937">
            <w:pPr>
              <w:pStyle w:val="ListParagraph"/>
              <w:numPr>
                <w:ilvl w:val="0"/>
                <w:numId w:val="54"/>
              </w:numPr>
              <w:spacing w:line="240" w:lineRule="auto"/>
              <w:rPr>
                <w:ins w:id="1386" w:author="W.L.P.M. Wijetunga" w:date="2021-06-15T21:05:00Z"/>
                <w:rFonts w:ascii="Times New Roman" w:eastAsia="Times New Roman" w:hAnsi="Times New Roman" w:cs="Times New Roman"/>
                <w:sz w:val="24"/>
                <w:szCs w:val="24"/>
              </w:rPr>
            </w:pPr>
            <w:ins w:id="1387" w:author="W.L.P.M. Wijetunga" w:date="2021-06-15T21:05:00Z">
              <w:r w:rsidRPr="00FA6E6E">
                <w:rPr>
                  <w:rFonts w:ascii="Times New Roman" w:hAnsi="Times New Roman" w:cs="Times New Roman"/>
                  <w:color w:val="000000"/>
                  <w:sz w:val="24"/>
                  <w:szCs w:val="24"/>
                  <w:shd w:val="clear" w:color="auto" w:fill="F8F9FA"/>
                </w:rPr>
                <w:lastRenderedPageBreak/>
                <w:t>Security</w:t>
              </w:r>
            </w:ins>
          </w:p>
        </w:tc>
      </w:tr>
      <w:tr w:rsidR="006760C9" w:rsidRPr="00FA6E6E" w14:paraId="5E238CEC" w14:textId="77777777" w:rsidTr="006760C9">
        <w:trPr>
          <w:ins w:id="1388"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89"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C2D2C2" w14:textId="77777777" w:rsidR="006760C9" w:rsidRPr="00FA6E6E" w:rsidRDefault="006760C9" w:rsidP="00257C96">
            <w:pPr>
              <w:spacing w:line="240" w:lineRule="auto"/>
              <w:rPr>
                <w:ins w:id="1390" w:author="W.L.P.M. Wijetunga" w:date="2021-06-15T21:05:00Z"/>
                <w:rFonts w:ascii="Times New Roman" w:hAnsi="Times New Roman" w:cs="Times New Roman"/>
                <w:color w:val="000000"/>
                <w:sz w:val="24"/>
                <w:szCs w:val="24"/>
                <w:shd w:val="clear" w:color="auto" w:fill="F8F9FA"/>
              </w:rPr>
            </w:pPr>
            <w:ins w:id="1391" w:author="W.L.P.M. Wijetunga" w:date="2021-06-15T21:05:00Z">
              <w:r w:rsidRPr="00FA6E6E">
                <w:rPr>
                  <w:rFonts w:ascii="Times New Roman" w:hAnsi="Times New Roman" w:cs="Times New Roman"/>
                  <w:color w:val="000000"/>
                  <w:sz w:val="24"/>
                  <w:szCs w:val="24"/>
                  <w:shd w:val="clear" w:color="auto" w:fill="F8F9FA"/>
                </w:rPr>
                <w:br/>
                <w:t>22. Security</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92"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1C4920" w14:textId="77777777" w:rsidR="006760C9" w:rsidRPr="00FA6E6E" w:rsidRDefault="006760C9" w:rsidP="00257C96">
            <w:pPr>
              <w:spacing w:line="240" w:lineRule="auto"/>
              <w:rPr>
                <w:ins w:id="1393" w:author="W.L.P.M. Wijetunga" w:date="2021-06-15T21:05:00Z"/>
                <w:rFonts w:ascii="Times New Roman" w:hAnsi="Times New Roman" w:cs="Times New Roman"/>
                <w:color w:val="000000"/>
                <w:sz w:val="24"/>
                <w:szCs w:val="24"/>
                <w:shd w:val="clear" w:color="auto" w:fill="F8F9FA"/>
              </w:rPr>
            </w:pPr>
            <w:ins w:id="1394" w:author="W.L.P.M. Wijetunga" w:date="2021-06-15T21:05:00Z">
              <w:r w:rsidRPr="00FA6E6E">
                <w:rPr>
                  <w:rFonts w:ascii="Times New Roman" w:hAnsi="Times New Roman" w:cs="Times New Roman"/>
                  <w:color w:val="000000"/>
                  <w:sz w:val="24"/>
                  <w:szCs w:val="24"/>
                  <w:shd w:val="clear" w:color="auto" w:fill="F8F9FA"/>
                </w:rPr>
                <w:t>&lt;&lt;Infrastructure&gt;&gt;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395"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C8DD208" w14:textId="77777777" w:rsidR="006760C9" w:rsidRPr="00FA6E6E" w:rsidRDefault="006760C9" w:rsidP="00DD1937">
            <w:pPr>
              <w:pStyle w:val="ListParagraph"/>
              <w:numPr>
                <w:ilvl w:val="0"/>
                <w:numId w:val="55"/>
              </w:numPr>
              <w:spacing w:line="240" w:lineRule="auto"/>
              <w:rPr>
                <w:ins w:id="1396" w:author="W.L.P.M. Wijetunga" w:date="2021-06-15T21:05:00Z"/>
                <w:rFonts w:ascii="Times New Roman" w:hAnsi="Times New Roman" w:cs="Times New Roman"/>
                <w:color w:val="000000"/>
                <w:sz w:val="24"/>
                <w:szCs w:val="24"/>
                <w:shd w:val="clear" w:color="auto" w:fill="F8F9FA"/>
              </w:rPr>
            </w:pPr>
            <w:ins w:id="1397" w:author="W.L.P.M. Wijetunga" w:date="2021-06-15T21:05:00Z">
              <w:r w:rsidRPr="00FA6E6E">
                <w:rPr>
                  <w:rFonts w:ascii="Times New Roman" w:hAnsi="Times New Roman" w:cs="Times New Roman"/>
                  <w:color w:val="000000"/>
                  <w:sz w:val="24"/>
                  <w:szCs w:val="24"/>
                  <w:shd w:val="clear" w:color="auto" w:fill="F8F9FA"/>
                </w:rPr>
                <w:t>User Details</w:t>
              </w:r>
            </w:ins>
          </w:p>
          <w:p w14:paraId="57BF3613" w14:textId="77777777" w:rsidR="006760C9" w:rsidRPr="00FA6E6E" w:rsidRDefault="006760C9" w:rsidP="00257C96">
            <w:pPr>
              <w:spacing w:line="240" w:lineRule="auto"/>
              <w:rPr>
                <w:ins w:id="1398" w:author="W.L.P.M. Wijetunga" w:date="2021-06-15T21:05:00Z"/>
                <w:rFonts w:ascii="Times New Roman" w:eastAsia="Times New Roman" w:hAnsi="Times New Roman" w:cs="Times New Roman"/>
                <w:color w:val="000000"/>
                <w:sz w:val="24"/>
                <w:szCs w:val="24"/>
                <w:shd w:val="clear" w:color="auto" w:fill="F8F9FA"/>
              </w:rPr>
            </w:pPr>
          </w:p>
          <w:p w14:paraId="5D8A6771" w14:textId="77777777" w:rsidR="006760C9" w:rsidRPr="00FA6E6E" w:rsidRDefault="006760C9" w:rsidP="00DD1937">
            <w:pPr>
              <w:pStyle w:val="ListParagraph"/>
              <w:numPr>
                <w:ilvl w:val="0"/>
                <w:numId w:val="55"/>
              </w:numPr>
              <w:spacing w:line="240" w:lineRule="auto"/>
              <w:rPr>
                <w:ins w:id="1399" w:author="W.L.P.M. Wijetunga" w:date="2021-06-15T21:05:00Z"/>
                <w:rFonts w:ascii="Times New Roman" w:eastAsia="Times New Roman" w:hAnsi="Times New Roman" w:cs="Times New Roman"/>
                <w:sz w:val="24"/>
                <w:szCs w:val="24"/>
              </w:rPr>
            </w:pPr>
            <w:ins w:id="1400" w:author="W.L.P.M. Wijetunga" w:date="2021-06-15T21:05:00Z">
              <w:r w:rsidRPr="00FA6E6E">
                <w:rPr>
                  <w:rFonts w:ascii="Times New Roman" w:hAnsi="Times New Roman" w:cs="Times New Roman"/>
                  <w:color w:val="000000"/>
                  <w:sz w:val="24"/>
                  <w:szCs w:val="24"/>
                  <w:shd w:val="clear" w:color="auto" w:fill="F8F9FA"/>
                </w:rPr>
                <w:t>Login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01"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1AF5383" w14:textId="77777777" w:rsidR="006760C9" w:rsidRPr="00FA6E6E" w:rsidRDefault="006760C9" w:rsidP="00257C96">
            <w:pPr>
              <w:spacing w:line="240" w:lineRule="auto"/>
              <w:rPr>
                <w:ins w:id="1402" w:author="W.L.P.M. Wijetunga" w:date="2021-06-15T21:05:00Z"/>
                <w:rFonts w:ascii="Times New Roman" w:eastAsia="Times New Roman" w:hAnsi="Times New Roman" w:cs="Times New Roman"/>
                <w:sz w:val="24"/>
                <w:szCs w:val="24"/>
              </w:rPr>
            </w:pPr>
          </w:p>
        </w:tc>
      </w:tr>
      <w:tr w:rsidR="006760C9" w:rsidRPr="00FA6E6E" w14:paraId="2D991BA1" w14:textId="77777777" w:rsidTr="006760C9">
        <w:trPr>
          <w:ins w:id="1403"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04"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4E22CC1" w14:textId="77777777" w:rsidR="006760C9" w:rsidRPr="00FA6E6E" w:rsidRDefault="006760C9" w:rsidP="00257C96">
            <w:pPr>
              <w:spacing w:line="240" w:lineRule="auto"/>
              <w:rPr>
                <w:ins w:id="1405" w:author="W.L.P.M. Wijetunga" w:date="2021-06-15T21:05:00Z"/>
                <w:rFonts w:ascii="Times New Roman" w:hAnsi="Times New Roman" w:cs="Times New Roman"/>
                <w:color w:val="000000"/>
                <w:sz w:val="24"/>
                <w:szCs w:val="24"/>
                <w:shd w:val="clear" w:color="auto" w:fill="F8F9FA"/>
              </w:rPr>
            </w:pPr>
            <w:ins w:id="1406"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23. Sport Arena</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Booking Handling</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 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07"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3DB949F" w14:textId="77777777" w:rsidR="006760C9" w:rsidRPr="00FA6E6E" w:rsidRDefault="006760C9" w:rsidP="00257C96">
            <w:pPr>
              <w:spacing w:line="240" w:lineRule="auto"/>
              <w:rPr>
                <w:ins w:id="1408" w:author="W.L.P.M. Wijetunga" w:date="2021-06-15T21:05:00Z"/>
                <w:rFonts w:ascii="Times New Roman" w:hAnsi="Times New Roman" w:cs="Times New Roman"/>
                <w:color w:val="000000"/>
                <w:sz w:val="24"/>
                <w:szCs w:val="24"/>
                <w:shd w:val="clear" w:color="auto" w:fill="F8F9FA"/>
              </w:rPr>
            </w:pPr>
            <w:ins w:id="1409" w:author="W.L.P.M. Wijetunga" w:date="2021-06-15T21:05:00Z">
              <w:r w:rsidRPr="00FA6E6E">
                <w:rPr>
                  <w:rFonts w:ascii="Times New Roman" w:hAnsi="Times New Roman" w:cs="Times New Roman"/>
                  <w:color w:val="000000"/>
                  <w:sz w:val="24"/>
                  <w:szCs w:val="24"/>
                  <w:shd w:val="clear" w:color="auto" w:fill="F8F9FA"/>
                </w:rPr>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10"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834B99A" w14:textId="77777777" w:rsidR="006760C9" w:rsidRPr="00FA6E6E" w:rsidRDefault="006760C9" w:rsidP="00DD1937">
            <w:pPr>
              <w:pStyle w:val="ListParagraph"/>
              <w:numPr>
                <w:ilvl w:val="0"/>
                <w:numId w:val="55"/>
              </w:numPr>
              <w:spacing w:line="240" w:lineRule="auto"/>
              <w:rPr>
                <w:ins w:id="1411" w:author="W.L.P.M. Wijetunga" w:date="2021-06-15T21:05:00Z"/>
                <w:rFonts w:ascii="Times New Roman" w:hAnsi="Times New Roman" w:cs="Times New Roman"/>
                <w:color w:val="000000"/>
                <w:sz w:val="24"/>
                <w:szCs w:val="24"/>
                <w:shd w:val="clear" w:color="auto" w:fill="F8F9FA"/>
              </w:rPr>
            </w:pPr>
            <w:ins w:id="1412" w:author="W.L.P.M. Wijetunga" w:date="2021-06-15T21:05:00Z">
              <w:r w:rsidRPr="00FA6E6E">
                <w:rPr>
                  <w:rFonts w:ascii="Times New Roman" w:hAnsi="Times New Roman" w:cs="Times New Roman"/>
                  <w:color w:val="000000"/>
                  <w:sz w:val="24"/>
                  <w:szCs w:val="24"/>
                  <w:shd w:val="clear" w:color="auto" w:fill="F8F9FA"/>
                </w:rPr>
                <w:t>Help and Support</w:t>
              </w:r>
            </w:ins>
          </w:p>
          <w:p w14:paraId="59C11AB1" w14:textId="77777777" w:rsidR="006760C9" w:rsidRPr="00FA6E6E" w:rsidRDefault="006760C9" w:rsidP="00257C96">
            <w:pPr>
              <w:spacing w:line="240" w:lineRule="auto"/>
              <w:rPr>
                <w:ins w:id="1413" w:author="W.L.P.M. Wijetunga" w:date="2021-06-15T21:05:00Z"/>
                <w:rFonts w:ascii="Times New Roman" w:eastAsia="Times New Roman" w:hAnsi="Times New Roman" w:cs="Times New Roman"/>
                <w:color w:val="000000"/>
                <w:sz w:val="24"/>
                <w:szCs w:val="24"/>
                <w:shd w:val="clear" w:color="auto" w:fill="F8F9FA"/>
              </w:rPr>
            </w:pPr>
          </w:p>
          <w:p w14:paraId="6029D8A8" w14:textId="77777777" w:rsidR="006760C9" w:rsidRPr="00FA6E6E" w:rsidRDefault="006760C9" w:rsidP="00DD1937">
            <w:pPr>
              <w:pStyle w:val="ListParagraph"/>
              <w:numPr>
                <w:ilvl w:val="0"/>
                <w:numId w:val="55"/>
              </w:numPr>
              <w:spacing w:line="240" w:lineRule="auto"/>
              <w:rPr>
                <w:ins w:id="1414" w:author="W.L.P.M. Wijetunga" w:date="2021-06-15T21:05:00Z"/>
                <w:rFonts w:ascii="Times New Roman" w:eastAsia="Times New Roman" w:hAnsi="Times New Roman" w:cs="Times New Roman"/>
                <w:sz w:val="24"/>
                <w:szCs w:val="24"/>
              </w:rPr>
            </w:pPr>
            <w:ins w:id="1415" w:author="W.L.P.M. Wijetunga" w:date="2021-06-15T21:05:00Z">
              <w:r w:rsidRPr="00FA6E6E">
                <w:rPr>
                  <w:rFonts w:ascii="Times New Roman" w:hAnsi="Times New Roman" w:cs="Times New Roman"/>
                  <w:color w:val="000000"/>
                  <w:sz w:val="24"/>
                  <w:szCs w:val="24"/>
                  <w:shd w:val="clear" w:color="auto" w:fill="F8F9FA"/>
                </w:rPr>
                <w:t>Cancel Booking</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1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0699580" w14:textId="77777777" w:rsidR="006760C9" w:rsidRPr="00FA6E6E" w:rsidRDefault="006760C9" w:rsidP="00DD1937">
            <w:pPr>
              <w:pStyle w:val="ListParagraph"/>
              <w:numPr>
                <w:ilvl w:val="0"/>
                <w:numId w:val="55"/>
              </w:numPr>
              <w:spacing w:line="240" w:lineRule="auto"/>
              <w:rPr>
                <w:ins w:id="1417" w:author="W.L.P.M. Wijetunga" w:date="2021-06-15T21:05:00Z"/>
                <w:rFonts w:ascii="Times New Roman" w:eastAsia="Times New Roman" w:hAnsi="Times New Roman" w:cs="Times New Roman"/>
                <w:sz w:val="24"/>
                <w:szCs w:val="24"/>
              </w:rPr>
            </w:pPr>
            <w:ins w:id="1418" w:author="W.L.P.M. Wijetunga" w:date="2021-06-15T21:05:00Z">
              <w:r w:rsidRPr="00FA6E6E">
                <w:rPr>
                  <w:rFonts w:ascii="Times New Roman" w:hAnsi="Times New Roman" w:cs="Times New Roman"/>
                  <w:color w:val="000000"/>
                  <w:sz w:val="24"/>
                  <w:szCs w:val="24"/>
                  <w:shd w:val="clear" w:color="auto" w:fill="F8F9FA"/>
                </w:rPr>
                <w:t>Login</w:t>
              </w:r>
            </w:ins>
          </w:p>
        </w:tc>
      </w:tr>
      <w:tr w:rsidR="006760C9" w:rsidRPr="00FA6E6E" w14:paraId="5202CF5E" w14:textId="77777777" w:rsidTr="006760C9">
        <w:trPr>
          <w:ins w:id="141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2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5C5B7F1" w14:textId="77777777" w:rsidR="006760C9" w:rsidRPr="00FA6E6E" w:rsidRDefault="006760C9" w:rsidP="00257C96">
            <w:pPr>
              <w:spacing w:line="240" w:lineRule="auto"/>
              <w:rPr>
                <w:ins w:id="1421" w:author="W.L.P.M. Wijetunga" w:date="2021-06-15T21:05:00Z"/>
                <w:rFonts w:ascii="Times New Roman" w:hAnsi="Times New Roman" w:cs="Times New Roman"/>
                <w:color w:val="000000"/>
                <w:sz w:val="24"/>
                <w:szCs w:val="24"/>
                <w:shd w:val="clear" w:color="auto" w:fill="F8F9FA"/>
              </w:rPr>
            </w:pPr>
            <w:ins w:id="1422" w:author="W.L.P.M. Wijetunga" w:date="2021-06-15T21:05:00Z">
              <w:r w:rsidRPr="00FA6E6E">
                <w:rPr>
                  <w:rFonts w:ascii="Times New Roman" w:hAnsi="Times New Roman" w:cs="Times New Roman"/>
                  <w:color w:val="000000"/>
                  <w:sz w:val="24"/>
                  <w:szCs w:val="24"/>
                  <w:shd w:val="clear" w:color="auto" w:fill="F8F9FA"/>
                </w:rPr>
                <w:br/>
                <w:t>24. Log Out</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2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D2E8B30" w14:textId="77777777" w:rsidR="006760C9" w:rsidRPr="00FA6E6E" w:rsidRDefault="006760C9" w:rsidP="00257C96">
            <w:pPr>
              <w:spacing w:line="240" w:lineRule="auto"/>
              <w:rPr>
                <w:ins w:id="1424" w:author="W.L.P.M. Wijetunga" w:date="2021-06-15T21:05:00Z"/>
                <w:rFonts w:ascii="Times New Roman" w:hAnsi="Times New Roman" w:cs="Times New Roman"/>
                <w:color w:val="000000"/>
                <w:sz w:val="24"/>
                <w:szCs w:val="24"/>
                <w:shd w:val="clear" w:color="auto" w:fill="F8F9FA"/>
              </w:rPr>
            </w:pPr>
            <w:ins w:id="1425"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2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B671B46" w14:textId="77777777" w:rsidR="006760C9" w:rsidRPr="00FA6E6E" w:rsidRDefault="006760C9" w:rsidP="00257C96">
            <w:pPr>
              <w:spacing w:line="240" w:lineRule="auto"/>
              <w:rPr>
                <w:ins w:id="1427"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28"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D8E2A89" w14:textId="77777777" w:rsidR="006760C9" w:rsidRPr="00FA6E6E" w:rsidRDefault="006760C9" w:rsidP="00DD1937">
            <w:pPr>
              <w:pStyle w:val="ListParagraph"/>
              <w:numPr>
                <w:ilvl w:val="0"/>
                <w:numId w:val="57"/>
              </w:numPr>
              <w:spacing w:line="240" w:lineRule="auto"/>
              <w:rPr>
                <w:ins w:id="1429" w:author="W.L.P.M. Wijetunga" w:date="2021-06-15T21:05:00Z"/>
                <w:rFonts w:ascii="Times New Roman" w:eastAsia="Times New Roman" w:hAnsi="Times New Roman" w:cs="Times New Roman"/>
                <w:sz w:val="24"/>
                <w:szCs w:val="24"/>
              </w:rPr>
            </w:pPr>
            <w:ins w:id="1430" w:author="W.L.P.M. Wijetunga" w:date="2021-06-15T21:05:00Z">
              <w:r w:rsidRPr="00FA6E6E">
                <w:rPr>
                  <w:rFonts w:ascii="Times New Roman" w:hAnsi="Times New Roman" w:cs="Times New Roman"/>
                  <w:color w:val="000000"/>
                  <w:sz w:val="24"/>
                  <w:szCs w:val="24"/>
                  <w:shd w:val="clear" w:color="auto" w:fill="F8F9FA"/>
                </w:rPr>
                <w:t>Profile</w:t>
              </w:r>
            </w:ins>
          </w:p>
        </w:tc>
      </w:tr>
      <w:tr w:rsidR="006760C9" w:rsidRPr="00FA6E6E" w14:paraId="5A56FB4F" w14:textId="77777777" w:rsidTr="006760C9">
        <w:trPr>
          <w:ins w:id="1431"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32"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0DA1DE4" w14:textId="77777777" w:rsidR="006760C9" w:rsidRPr="00FA6E6E" w:rsidRDefault="006760C9" w:rsidP="00257C96">
            <w:pPr>
              <w:spacing w:line="240" w:lineRule="auto"/>
              <w:rPr>
                <w:ins w:id="1433" w:author="W.L.P.M. Wijetunga" w:date="2021-06-15T21:05:00Z"/>
                <w:rFonts w:ascii="Times New Roman" w:hAnsi="Times New Roman" w:cs="Times New Roman"/>
                <w:color w:val="000000"/>
                <w:sz w:val="24"/>
                <w:szCs w:val="24"/>
                <w:shd w:val="clear" w:color="auto" w:fill="F8F9FA"/>
              </w:rPr>
            </w:pPr>
            <w:ins w:id="1434"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25. Profile</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35"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AB99E60" w14:textId="77777777" w:rsidR="006760C9" w:rsidRPr="00FA6E6E" w:rsidRDefault="006760C9" w:rsidP="00257C96">
            <w:pPr>
              <w:spacing w:line="240" w:lineRule="auto"/>
              <w:rPr>
                <w:ins w:id="1436" w:author="W.L.P.M. Wijetunga" w:date="2021-06-15T21:05:00Z"/>
                <w:rFonts w:ascii="Times New Roman" w:hAnsi="Times New Roman" w:cs="Times New Roman"/>
                <w:color w:val="000000"/>
                <w:sz w:val="24"/>
                <w:szCs w:val="24"/>
                <w:shd w:val="clear" w:color="auto" w:fill="F8F9FA"/>
              </w:rPr>
            </w:pPr>
            <w:ins w:id="1437" w:author="W.L.P.M. Wijetunga" w:date="2021-06-15T21:05:00Z">
              <w:r w:rsidRPr="00FA6E6E">
                <w:rPr>
                  <w:rFonts w:ascii="Times New Roman" w:hAnsi="Times New Roman" w:cs="Times New Roman"/>
                  <w:color w:val="000000"/>
                  <w:sz w:val="24"/>
                  <w:szCs w:val="24"/>
                  <w:shd w:val="clear" w:color="auto" w:fill="F8F9FA"/>
                </w:rPr>
                <w:t>&lt;&lt;UI&gt;&gt;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38"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80744C1" w14:textId="77777777" w:rsidR="006760C9" w:rsidRPr="00FA6E6E" w:rsidRDefault="006760C9" w:rsidP="00DD1937">
            <w:pPr>
              <w:pStyle w:val="ListParagraph"/>
              <w:numPr>
                <w:ilvl w:val="0"/>
                <w:numId w:val="56"/>
              </w:numPr>
              <w:spacing w:line="240" w:lineRule="auto"/>
              <w:rPr>
                <w:ins w:id="1439" w:author="W.L.P.M. Wijetunga" w:date="2021-06-15T21:05:00Z"/>
                <w:rFonts w:ascii="Times New Roman" w:hAnsi="Times New Roman" w:cs="Times New Roman"/>
                <w:color w:val="000000"/>
                <w:sz w:val="24"/>
                <w:szCs w:val="24"/>
                <w:shd w:val="clear" w:color="auto" w:fill="F8F9FA"/>
              </w:rPr>
            </w:pPr>
            <w:ins w:id="1440" w:author="W.L.P.M. Wijetunga" w:date="2021-06-15T21:05:00Z">
              <w:r w:rsidRPr="00FA6E6E">
                <w:rPr>
                  <w:rFonts w:ascii="Times New Roman" w:hAnsi="Times New Roman" w:cs="Times New Roman"/>
                  <w:color w:val="000000"/>
                  <w:sz w:val="24"/>
                  <w:szCs w:val="24"/>
                  <w:shd w:val="clear" w:color="auto" w:fill="F8F9FA"/>
                </w:rPr>
                <w:t>User Details</w:t>
              </w:r>
            </w:ins>
          </w:p>
          <w:p w14:paraId="39E57528" w14:textId="77777777" w:rsidR="006760C9" w:rsidRPr="00FA6E6E" w:rsidRDefault="006760C9" w:rsidP="00257C96">
            <w:pPr>
              <w:spacing w:line="240" w:lineRule="auto"/>
              <w:rPr>
                <w:ins w:id="1441" w:author="W.L.P.M. Wijetunga" w:date="2021-06-15T21:05:00Z"/>
                <w:rFonts w:ascii="Times New Roman" w:eastAsia="Times New Roman" w:hAnsi="Times New Roman" w:cs="Times New Roman"/>
                <w:color w:val="000000"/>
                <w:sz w:val="24"/>
                <w:szCs w:val="24"/>
                <w:shd w:val="clear" w:color="auto" w:fill="F8F9FA"/>
              </w:rPr>
            </w:pPr>
          </w:p>
          <w:p w14:paraId="32CC5F97" w14:textId="77777777" w:rsidR="006760C9" w:rsidRPr="00FA6E6E" w:rsidRDefault="006760C9" w:rsidP="00DD1937">
            <w:pPr>
              <w:pStyle w:val="ListParagraph"/>
              <w:numPr>
                <w:ilvl w:val="0"/>
                <w:numId w:val="56"/>
              </w:numPr>
              <w:spacing w:line="240" w:lineRule="auto"/>
              <w:rPr>
                <w:ins w:id="1442" w:author="W.L.P.M. Wijetunga" w:date="2021-06-15T21:05:00Z"/>
                <w:rFonts w:ascii="Times New Roman" w:hAnsi="Times New Roman" w:cs="Times New Roman"/>
                <w:color w:val="000000"/>
                <w:sz w:val="24"/>
                <w:szCs w:val="24"/>
                <w:shd w:val="clear" w:color="auto" w:fill="F8F9FA"/>
              </w:rPr>
            </w:pPr>
            <w:ins w:id="1443" w:author="W.L.P.M. Wijetunga" w:date="2021-06-15T21:05:00Z">
              <w:r w:rsidRPr="00FA6E6E">
                <w:rPr>
                  <w:rFonts w:ascii="Times New Roman" w:hAnsi="Times New Roman" w:cs="Times New Roman"/>
                  <w:color w:val="000000"/>
                  <w:sz w:val="24"/>
                  <w:szCs w:val="24"/>
                  <w:shd w:val="clear" w:color="auto" w:fill="F8F9FA"/>
                </w:rPr>
                <w:t>User Details</w:t>
              </w:r>
            </w:ins>
          </w:p>
          <w:p w14:paraId="657BF873" w14:textId="77777777" w:rsidR="006760C9" w:rsidRPr="00FA6E6E" w:rsidRDefault="006760C9" w:rsidP="00257C96">
            <w:pPr>
              <w:spacing w:line="240" w:lineRule="auto"/>
              <w:rPr>
                <w:ins w:id="1444" w:author="W.L.P.M. Wijetunga" w:date="2021-06-15T21:05:00Z"/>
                <w:rFonts w:ascii="Times New Roman" w:eastAsia="Times New Roman" w:hAnsi="Times New Roman" w:cs="Times New Roman"/>
                <w:color w:val="000000"/>
                <w:sz w:val="24"/>
                <w:szCs w:val="24"/>
                <w:shd w:val="clear" w:color="auto" w:fill="F8F9FA"/>
              </w:rPr>
            </w:pPr>
          </w:p>
          <w:p w14:paraId="5FF73063" w14:textId="77777777" w:rsidR="006760C9" w:rsidRPr="00FA6E6E" w:rsidRDefault="006760C9" w:rsidP="00DD1937">
            <w:pPr>
              <w:pStyle w:val="ListParagraph"/>
              <w:numPr>
                <w:ilvl w:val="0"/>
                <w:numId w:val="56"/>
              </w:numPr>
              <w:spacing w:line="240" w:lineRule="auto"/>
              <w:rPr>
                <w:ins w:id="1445" w:author="W.L.P.M. Wijetunga" w:date="2021-06-15T21:05:00Z"/>
                <w:rFonts w:ascii="Times New Roman" w:hAnsi="Times New Roman" w:cs="Times New Roman"/>
                <w:color w:val="000000"/>
                <w:sz w:val="24"/>
                <w:szCs w:val="24"/>
                <w:shd w:val="clear" w:color="auto" w:fill="F8F9FA"/>
              </w:rPr>
            </w:pPr>
            <w:ins w:id="1446" w:author="W.L.P.M. Wijetunga" w:date="2021-06-15T21:05:00Z">
              <w:r w:rsidRPr="00FA6E6E">
                <w:rPr>
                  <w:rFonts w:ascii="Times New Roman" w:hAnsi="Times New Roman" w:cs="Times New Roman"/>
                  <w:color w:val="000000"/>
                  <w:sz w:val="24"/>
                  <w:szCs w:val="24"/>
                  <w:shd w:val="clear" w:color="auto" w:fill="F8F9FA"/>
                </w:rPr>
                <w:t>Sport Arena Data</w:t>
              </w:r>
            </w:ins>
          </w:p>
          <w:p w14:paraId="29083349" w14:textId="77777777" w:rsidR="006760C9" w:rsidRPr="00FA6E6E" w:rsidRDefault="006760C9" w:rsidP="00257C96">
            <w:pPr>
              <w:spacing w:line="240" w:lineRule="auto"/>
              <w:rPr>
                <w:ins w:id="1447" w:author="W.L.P.M. Wijetunga" w:date="2021-06-15T21:05:00Z"/>
                <w:rFonts w:ascii="Times New Roman" w:eastAsia="Times New Roman" w:hAnsi="Times New Roman" w:cs="Times New Roman"/>
                <w:color w:val="000000"/>
                <w:sz w:val="24"/>
                <w:szCs w:val="24"/>
                <w:shd w:val="clear" w:color="auto" w:fill="F8F9FA"/>
              </w:rPr>
            </w:pPr>
          </w:p>
          <w:p w14:paraId="3AA451E2" w14:textId="77777777" w:rsidR="006760C9" w:rsidRPr="00FA6E6E" w:rsidRDefault="006760C9" w:rsidP="00DD1937">
            <w:pPr>
              <w:pStyle w:val="ListParagraph"/>
              <w:numPr>
                <w:ilvl w:val="0"/>
                <w:numId w:val="56"/>
              </w:numPr>
              <w:spacing w:line="240" w:lineRule="auto"/>
              <w:rPr>
                <w:ins w:id="1448" w:author="W.L.P.M. Wijetunga" w:date="2021-06-15T21:05:00Z"/>
                <w:rFonts w:ascii="Times New Roman" w:hAnsi="Times New Roman" w:cs="Times New Roman"/>
                <w:color w:val="000000"/>
                <w:sz w:val="24"/>
                <w:szCs w:val="24"/>
                <w:shd w:val="clear" w:color="auto" w:fill="F8F9FA"/>
              </w:rPr>
            </w:pPr>
            <w:ins w:id="1449" w:author="W.L.P.M. Wijetunga" w:date="2021-06-15T21:05:00Z">
              <w:r w:rsidRPr="00FA6E6E">
                <w:rPr>
                  <w:rFonts w:ascii="Times New Roman" w:hAnsi="Times New Roman" w:cs="Times New Roman"/>
                  <w:color w:val="000000"/>
                  <w:sz w:val="24"/>
                  <w:szCs w:val="24"/>
                  <w:shd w:val="clear" w:color="auto" w:fill="F8F9FA"/>
                </w:rPr>
                <w:t>Feedback,</w:t>
              </w:r>
              <w:r w:rsidRPr="00FA6E6E">
                <w:rPr>
                  <w:rFonts w:ascii="Times New Roman" w:hAnsi="Times New Roman" w:cs="Times New Roman"/>
                  <w:color w:val="000000"/>
                  <w:sz w:val="24"/>
                  <w:szCs w:val="24"/>
                  <w:shd w:val="clear" w:color="auto" w:fill="F8F9FA"/>
                </w:rPr>
                <w:br/>
                <w:t>Ratings</w:t>
              </w:r>
            </w:ins>
          </w:p>
          <w:p w14:paraId="4CE62730" w14:textId="77777777" w:rsidR="006760C9" w:rsidRPr="00FA6E6E" w:rsidRDefault="006760C9" w:rsidP="00257C96">
            <w:pPr>
              <w:spacing w:line="240" w:lineRule="auto"/>
              <w:rPr>
                <w:ins w:id="1450" w:author="W.L.P.M. Wijetunga" w:date="2021-06-15T21:05:00Z"/>
                <w:rFonts w:ascii="Times New Roman" w:eastAsia="Times New Roman" w:hAnsi="Times New Roman" w:cs="Times New Roman"/>
                <w:color w:val="000000"/>
                <w:sz w:val="24"/>
                <w:szCs w:val="24"/>
                <w:shd w:val="clear" w:color="auto" w:fill="F8F9FA"/>
              </w:rPr>
            </w:pPr>
          </w:p>
          <w:p w14:paraId="347A3F58" w14:textId="77777777" w:rsidR="006760C9" w:rsidRPr="00FA6E6E" w:rsidRDefault="006760C9" w:rsidP="00DD1937">
            <w:pPr>
              <w:pStyle w:val="ListParagraph"/>
              <w:numPr>
                <w:ilvl w:val="0"/>
                <w:numId w:val="56"/>
              </w:numPr>
              <w:spacing w:line="240" w:lineRule="auto"/>
              <w:rPr>
                <w:ins w:id="1451" w:author="W.L.P.M. Wijetunga" w:date="2021-06-15T21:05:00Z"/>
                <w:rFonts w:ascii="Times New Roman" w:hAnsi="Times New Roman" w:cs="Times New Roman"/>
                <w:color w:val="000000"/>
                <w:sz w:val="24"/>
                <w:szCs w:val="24"/>
                <w:shd w:val="clear" w:color="auto" w:fill="F8F9FA"/>
              </w:rPr>
            </w:pPr>
            <w:ins w:id="1452" w:author="W.L.P.M. Wijetunga" w:date="2021-06-15T21:05:00Z">
              <w:r w:rsidRPr="00FA6E6E">
                <w:rPr>
                  <w:rFonts w:ascii="Times New Roman" w:hAnsi="Times New Roman" w:cs="Times New Roman"/>
                  <w:color w:val="000000"/>
                  <w:sz w:val="24"/>
                  <w:szCs w:val="24"/>
                  <w:shd w:val="clear" w:color="auto" w:fill="F8F9FA"/>
                </w:rPr>
                <w:t>FAQ</w:t>
              </w:r>
            </w:ins>
          </w:p>
          <w:p w14:paraId="50DCE3D1" w14:textId="77777777" w:rsidR="006760C9" w:rsidRPr="00FA6E6E" w:rsidRDefault="006760C9" w:rsidP="00257C96">
            <w:pPr>
              <w:spacing w:line="240" w:lineRule="auto"/>
              <w:rPr>
                <w:ins w:id="1453" w:author="W.L.P.M. Wijetunga" w:date="2021-06-15T21:05:00Z"/>
                <w:rFonts w:ascii="Times New Roman" w:eastAsia="Times New Roman" w:hAnsi="Times New Roman" w:cs="Times New Roman"/>
                <w:color w:val="000000"/>
                <w:sz w:val="24"/>
                <w:szCs w:val="24"/>
                <w:shd w:val="clear" w:color="auto" w:fill="F8F9FA"/>
              </w:rPr>
            </w:pPr>
          </w:p>
          <w:p w14:paraId="451CA264" w14:textId="77777777" w:rsidR="006760C9" w:rsidRPr="00FA6E6E" w:rsidRDefault="006760C9" w:rsidP="00DD1937">
            <w:pPr>
              <w:pStyle w:val="ListParagraph"/>
              <w:numPr>
                <w:ilvl w:val="0"/>
                <w:numId w:val="56"/>
              </w:numPr>
              <w:spacing w:line="240" w:lineRule="auto"/>
              <w:rPr>
                <w:ins w:id="1454" w:author="W.L.P.M. Wijetunga" w:date="2021-06-15T21:05:00Z"/>
                <w:rFonts w:ascii="Times New Roman" w:eastAsia="Times New Roman" w:hAnsi="Times New Roman" w:cs="Times New Roman"/>
                <w:sz w:val="24"/>
                <w:szCs w:val="24"/>
              </w:rPr>
            </w:pPr>
            <w:ins w:id="1455" w:author="W.L.P.M. Wijetunga" w:date="2021-06-15T21:05:00Z">
              <w:r w:rsidRPr="00FA6E6E">
                <w:rPr>
                  <w:rFonts w:ascii="Times New Roman" w:hAnsi="Times New Roman" w:cs="Times New Roman"/>
                  <w:color w:val="000000"/>
                  <w:sz w:val="24"/>
                  <w:szCs w:val="24"/>
                  <w:shd w:val="clear" w:color="auto" w:fill="F8F9FA"/>
                </w:rPr>
                <w:t>Log Out</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5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68EAB85" w14:textId="77777777" w:rsidR="006760C9" w:rsidRPr="00FA6E6E" w:rsidRDefault="006760C9" w:rsidP="00DD1937">
            <w:pPr>
              <w:pStyle w:val="ListParagraph"/>
              <w:numPr>
                <w:ilvl w:val="0"/>
                <w:numId w:val="56"/>
              </w:numPr>
              <w:spacing w:line="240" w:lineRule="auto"/>
              <w:rPr>
                <w:ins w:id="1457" w:author="W.L.P.M. Wijetunga" w:date="2021-06-15T21:05:00Z"/>
                <w:rFonts w:ascii="Times New Roman" w:eastAsia="Times New Roman" w:hAnsi="Times New Roman" w:cs="Times New Roman"/>
                <w:sz w:val="24"/>
                <w:szCs w:val="24"/>
              </w:rPr>
            </w:pPr>
            <w:ins w:id="1458" w:author="W.L.P.M. Wijetunga" w:date="2021-06-15T21:05:00Z">
              <w:r w:rsidRPr="00FA6E6E">
                <w:rPr>
                  <w:rFonts w:ascii="Times New Roman" w:hAnsi="Times New Roman" w:cs="Times New Roman"/>
                  <w:color w:val="000000"/>
                  <w:sz w:val="24"/>
                  <w:szCs w:val="24"/>
                  <w:shd w:val="clear" w:color="auto" w:fill="F8F9FA"/>
                </w:rPr>
                <w:t>Login</w:t>
              </w:r>
            </w:ins>
          </w:p>
        </w:tc>
      </w:tr>
      <w:tr w:rsidR="006760C9" w:rsidRPr="00FA6E6E" w14:paraId="5BAEE7E1" w14:textId="77777777" w:rsidTr="006760C9">
        <w:trPr>
          <w:ins w:id="145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6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5F3F86A" w14:textId="77777777" w:rsidR="006760C9" w:rsidRPr="00FA6E6E" w:rsidRDefault="006760C9" w:rsidP="00257C96">
            <w:pPr>
              <w:spacing w:line="240" w:lineRule="auto"/>
              <w:rPr>
                <w:ins w:id="1461" w:author="W.L.P.M. Wijetunga" w:date="2021-06-15T21:05:00Z"/>
                <w:rFonts w:ascii="Times New Roman" w:hAnsi="Times New Roman" w:cs="Times New Roman"/>
                <w:color w:val="000000"/>
                <w:sz w:val="24"/>
                <w:szCs w:val="24"/>
                <w:shd w:val="clear" w:color="auto" w:fill="F8F9FA"/>
              </w:rPr>
            </w:pPr>
            <w:ins w:id="1462"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26. Manage Data</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6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B8DD7DF" w14:textId="77777777" w:rsidR="006760C9" w:rsidRPr="00FA6E6E" w:rsidRDefault="006760C9" w:rsidP="00257C96">
            <w:pPr>
              <w:spacing w:line="240" w:lineRule="auto"/>
              <w:rPr>
                <w:ins w:id="1464" w:author="W.L.P.M. Wijetunga" w:date="2021-06-15T21:05:00Z"/>
                <w:rFonts w:ascii="Times New Roman" w:hAnsi="Times New Roman" w:cs="Times New Roman"/>
                <w:color w:val="000000"/>
                <w:sz w:val="24"/>
                <w:szCs w:val="24"/>
                <w:shd w:val="clear" w:color="auto" w:fill="F8F9FA"/>
              </w:rPr>
            </w:pPr>
            <w:ins w:id="1465" w:author="W.L.P.M. Wijetunga" w:date="2021-06-15T21:05:00Z">
              <w:r w:rsidRPr="00FA6E6E">
                <w:rPr>
                  <w:rFonts w:ascii="Times New Roman" w:hAnsi="Times New Roman" w:cs="Times New Roman"/>
                  <w:color w:val="000000"/>
                  <w:sz w:val="24"/>
                  <w:szCs w:val="24"/>
                  <w:shd w:val="clear" w:color="auto" w:fill="F8F9FA"/>
                </w:rPr>
                <w:t>&lt;&lt;UI&gt;&gt;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6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84A6C9E" w14:textId="77777777" w:rsidR="006760C9" w:rsidRPr="00FA6E6E" w:rsidRDefault="006760C9" w:rsidP="00DD1937">
            <w:pPr>
              <w:pStyle w:val="ListParagraph"/>
              <w:numPr>
                <w:ilvl w:val="0"/>
                <w:numId w:val="58"/>
              </w:numPr>
              <w:spacing w:line="240" w:lineRule="auto"/>
              <w:rPr>
                <w:ins w:id="1467" w:author="W.L.P.M. Wijetunga" w:date="2021-06-15T21:05:00Z"/>
                <w:rFonts w:ascii="Times New Roman" w:hAnsi="Times New Roman" w:cs="Times New Roman"/>
                <w:color w:val="000000"/>
                <w:sz w:val="24"/>
                <w:szCs w:val="24"/>
                <w:shd w:val="clear" w:color="auto" w:fill="F8F9FA"/>
              </w:rPr>
            </w:pPr>
            <w:ins w:id="1468" w:author="W.L.P.M. Wijetunga" w:date="2021-06-15T21:05:00Z">
              <w:r w:rsidRPr="00FA6E6E">
                <w:rPr>
                  <w:rFonts w:ascii="Times New Roman" w:hAnsi="Times New Roman" w:cs="Times New Roman"/>
                  <w:color w:val="000000"/>
                  <w:sz w:val="24"/>
                  <w:szCs w:val="24"/>
                  <w:shd w:val="clear" w:color="auto" w:fill="F8F9FA"/>
                </w:rPr>
                <w:t>User Details</w:t>
              </w:r>
            </w:ins>
          </w:p>
          <w:p w14:paraId="2A35A2DF" w14:textId="77777777" w:rsidR="006760C9" w:rsidRPr="00FA6E6E" w:rsidRDefault="006760C9" w:rsidP="00257C96">
            <w:pPr>
              <w:spacing w:line="240" w:lineRule="auto"/>
              <w:rPr>
                <w:ins w:id="1469" w:author="W.L.P.M. Wijetunga" w:date="2021-06-15T21:05:00Z"/>
                <w:rFonts w:ascii="Times New Roman" w:eastAsia="Times New Roman" w:hAnsi="Times New Roman" w:cs="Times New Roman"/>
                <w:color w:val="000000"/>
                <w:sz w:val="24"/>
                <w:szCs w:val="24"/>
                <w:shd w:val="clear" w:color="auto" w:fill="F8F9FA"/>
              </w:rPr>
            </w:pPr>
          </w:p>
          <w:p w14:paraId="66B604B3" w14:textId="77777777" w:rsidR="006760C9" w:rsidRPr="00FA6E6E" w:rsidRDefault="006760C9" w:rsidP="00DD1937">
            <w:pPr>
              <w:pStyle w:val="ListParagraph"/>
              <w:numPr>
                <w:ilvl w:val="0"/>
                <w:numId w:val="58"/>
              </w:numPr>
              <w:spacing w:line="240" w:lineRule="auto"/>
              <w:rPr>
                <w:ins w:id="1470" w:author="W.L.P.M. Wijetunga" w:date="2021-06-15T21:05:00Z"/>
                <w:rFonts w:ascii="Times New Roman" w:hAnsi="Times New Roman" w:cs="Times New Roman"/>
                <w:color w:val="000000"/>
                <w:sz w:val="24"/>
                <w:szCs w:val="24"/>
                <w:shd w:val="clear" w:color="auto" w:fill="F8F9FA"/>
              </w:rPr>
            </w:pPr>
            <w:ins w:id="1471" w:author="W.L.P.M. Wijetunga" w:date="2021-06-15T21:05:00Z">
              <w:r w:rsidRPr="00FA6E6E">
                <w:rPr>
                  <w:rFonts w:ascii="Times New Roman" w:hAnsi="Times New Roman" w:cs="Times New Roman"/>
                  <w:color w:val="000000"/>
                  <w:sz w:val="24"/>
                  <w:szCs w:val="24"/>
                  <w:shd w:val="clear" w:color="auto" w:fill="F8F9FA"/>
                </w:rPr>
                <w:t>User Details</w:t>
              </w:r>
            </w:ins>
          </w:p>
          <w:p w14:paraId="6FDF3000" w14:textId="77777777" w:rsidR="006760C9" w:rsidRPr="00FA6E6E" w:rsidRDefault="006760C9" w:rsidP="00257C96">
            <w:pPr>
              <w:spacing w:line="240" w:lineRule="auto"/>
              <w:rPr>
                <w:ins w:id="1472" w:author="W.L.P.M. Wijetunga" w:date="2021-06-15T21:05:00Z"/>
                <w:rFonts w:ascii="Times New Roman" w:eastAsia="Times New Roman" w:hAnsi="Times New Roman" w:cs="Times New Roman"/>
                <w:color w:val="000000"/>
                <w:sz w:val="24"/>
                <w:szCs w:val="24"/>
                <w:shd w:val="clear" w:color="auto" w:fill="F8F9FA"/>
              </w:rPr>
            </w:pPr>
          </w:p>
          <w:p w14:paraId="60415C32" w14:textId="77777777" w:rsidR="006760C9" w:rsidRPr="00FA6E6E" w:rsidRDefault="006760C9" w:rsidP="00DD1937">
            <w:pPr>
              <w:pStyle w:val="ListParagraph"/>
              <w:numPr>
                <w:ilvl w:val="0"/>
                <w:numId w:val="58"/>
              </w:numPr>
              <w:spacing w:line="240" w:lineRule="auto"/>
              <w:rPr>
                <w:ins w:id="1473" w:author="W.L.P.M. Wijetunga" w:date="2021-06-15T21:05:00Z"/>
                <w:rFonts w:ascii="Times New Roman" w:hAnsi="Times New Roman" w:cs="Times New Roman"/>
                <w:color w:val="000000"/>
                <w:sz w:val="24"/>
                <w:szCs w:val="24"/>
                <w:shd w:val="clear" w:color="auto" w:fill="F8F9FA"/>
              </w:rPr>
            </w:pPr>
            <w:ins w:id="1474" w:author="W.L.P.M. Wijetunga" w:date="2021-06-15T21:05:00Z">
              <w:r w:rsidRPr="00FA6E6E">
                <w:rPr>
                  <w:rFonts w:ascii="Times New Roman" w:hAnsi="Times New Roman" w:cs="Times New Roman"/>
                  <w:color w:val="000000"/>
                  <w:sz w:val="24"/>
                  <w:szCs w:val="24"/>
                  <w:shd w:val="clear" w:color="auto" w:fill="F8F9FA"/>
                </w:rPr>
                <w:t>Sport Arena Data</w:t>
              </w:r>
            </w:ins>
          </w:p>
          <w:p w14:paraId="467ACF18" w14:textId="77777777" w:rsidR="006760C9" w:rsidRPr="00FA6E6E" w:rsidRDefault="006760C9" w:rsidP="00257C96">
            <w:pPr>
              <w:spacing w:line="240" w:lineRule="auto"/>
              <w:rPr>
                <w:ins w:id="1475" w:author="W.L.P.M. Wijetunga" w:date="2021-06-15T21:05:00Z"/>
                <w:rFonts w:ascii="Times New Roman" w:eastAsia="Times New Roman" w:hAnsi="Times New Roman" w:cs="Times New Roman"/>
                <w:color w:val="000000"/>
                <w:sz w:val="24"/>
                <w:szCs w:val="24"/>
                <w:shd w:val="clear" w:color="auto" w:fill="F8F9FA"/>
              </w:rPr>
            </w:pPr>
          </w:p>
          <w:p w14:paraId="706798E4" w14:textId="77777777" w:rsidR="006760C9" w:rsidRPr="00FA6E6E" w:rsidRDefault="006760C9" w:rsidP="00DD1937">
            <w:pPr>
              <w:pStyle w:val="ListParagraph"/>
              <w:numPr>
                <w:ilvl w:val="0"/>
                <w:numId w:val="58"/>
              </w:numPr>
              <w:spacing w:line="240" w:lineRule="auto"/>
              <w:rPr>
                <w:ins w:id="1476" w:author="W.L.P.M. Wijetunga" w:date="2021-06-15T21:05:00Z"/>
                <w:rFonts w:ascii="Times New Roman" w:hAnsi="Times New Roman" w:cs="Times New Roman"/>
                <w:color w:val="000000"/>
                <w:sz w:val="24"/>
                <w:szCs w:val="24"/>
                <w:shd w:val="clear" w:color="auto" w:fill="F8F9FA"/>
              </w:rPr>
            </w:pPr>
            <w:ins w:id="1477" w:author="W.L.P.M. Wijetunga" w:date="2021-06-15T21:05:00Z">
              <w:r w:rsidRPr="00FA6E6E">
                <w:rPr>
                  <w:rFonts w:ascii="Times New Roman" w:hAnsi="Times New Roman" w:cs="Times New Roman"/>
                  <w:color w:val="000000"/>
                  <w:sz w:val="24"/>
                  <w:szCs w:val="24"/>
                  <w:shd w:val="clear" w:color="auto" w:fill="F8F9FA"/>
                </w:rPr>
                <w:lastRenderedPageBreak/>
                <w:t>Feedback,</w:t>
              </w:r>
              <w:r w:rsidRPr="00FA6E6E">
                <w:rPr>
                  <w:rFonts w:ascii="Times New Roman" w:hAnsi="Times New Roman" w:cs="Times New Roman"/>
                  <w:color w:val="000000"/>
                  <w:sz w:val="24"/>
                  <w:szCs w:val="24"/>
                  <w:shd w:val="clear" w:color="auto" w:fill="F8F9FA"/>
                </w:rPr>
                <w:br/>
                <w:t>Ratings</w:t>
              </w:r>
            </w:ins>
          </w:p>
          <w:p w14:paraId="5161667A" w14:textId="77777777" w:rsidR="006760C9" w:rsidRPr="00FA6E6E" w:rsidRDefault="006760C9" w:rsidP="00257C96">
            <w:pPr>
              <w:spacing w:line="240" w:lineRule="auto"/>
              <w:rPr>
                <w:ins w:id="1478" w:author="W.L.P.M. Wijetunga" w:date="2021-06-15T21:05:00Z"/>
                <w:rFonts w:ascii="Times New Roman" w:eastAsia="Times New Roman" w:hAnsi="Times New Roman" w:cs="Times New Roman"/>
                <w:color w:val="000000"/>
                <w:sz w:val="24"/>
                <w:szCs w:val="24"/>
                <w:shd w:val="clear" w:color="auto" w:fill="F8F9FA"/>
              </w:rPr>
            </w:pPr>
          </w:p>
          <w:p w14:paraId="20A535B5" w14:textId="77777777" w:rsidR="006760C9" w:rsidRPr="00FA6E6E" w:rsidRDefault="006760C9" w:rsidP="00DD1937">
            <w:pPr>
              <w:pStyle w:val="ListParagraph"/>
              <w:numPr>
                <w:ilvl w:val="0"/>
                <w:numId w:val="58"/>
              </w:numPr>
              <w:spacing w:line="240" w:lineRule="auto"/>
              <w:rPr>
                <w:ins w:id="1479" w:author="W.L.P.M. Wijetunga" w:date="2021-06-15T21:05:00Z"/>
                <w:rFonts w:ascii="Times New Roman" w:hAnsi="Times New Roman" w:cs="Times New Roman"/>
                <w:color w:val="000000"/>
                <w:sz w:val="24"/>
                <w:szCs w:val="24"/>
                <w:shd w:val="clear" w:color="auto" w:fill="F8F9FA"/>
              </w:rPr>
            </w:pPr>
            <w:ins w:id="1480" w:author="W.L.P.M. Wijetunga" w:date="2021-06-15T21:05:00Z">
              <w:r w:rsidRPr="00FA6E6E">
                <w:rPr>
                  <w:rFonts w:ascii="Times New Roman" w:hAnsi="Times New Roman" w:cs="Times New Roman"/>
                  <w:color w:val="000000"/>
                  <w:sz w:val="24"/>
                  <w:szCs w:val="24"/>
                  <w:shd w:val="clear" w:color="auto" w:fill="F8F9FA"/>
                </w:rPr>
                <w:t>FAQ</w:t>
              </w:r>
            </w:ins>
          </w:p>
          <w:p w14:paraId="7D0A1CFE" w14:textId="77777777" w:rsidR="006760C9" w:rsidRPr="00FA6E6E" w:rsidRDefault="006760C9" w:rsidP="00257C96">
            <w:pPr>
              <w:spacing w:line="240" w:lineRule="auto"/>
              <w:rPr>
                <w:ins w:id="1481" w:author="W.L.P.M. Wijetunga" w:date="2021-06-15T21:05:00Z"/>
                <w:rFonts w:ascii="Times New Roman" w:eastAsia="Times New Roman" w:hAnsi="Times New Roman" w:cs="Times New Roman"/>
                <w:color w:val="000000"/>
                <w:sz w:val="24"/>
                <w:szCs w:val="24"/>
                <w:shd w:val="clear" w:color="auto" w:fill="F8F9FA"/>
              </w:rPr>
            </w:pPr>
          </w:p>
          <w:p w14:paraId="08073DFA" w14:textId="77777777" w:rsidR="006760C9" w:rsidRPr="00FA6E6E" w:rsidRDefault="006760C9" w:rsidP="00DD1937">
            <w:pPr>
              <w:pStyle w:val="ListParagraph"/>
              <w:numPr>
                <w:ilvl w:val="0"/>
                <w:numId w:val="58"/>
              </w:numPr>
              <w:spacing w:line="240" w:lineRule="auto"/>
              <w:rPr>
                <w:ins w:id="1482" w:author="W.L.P.M. Wijetunga" w:date="2021-06-15T21:05:00Z"/>
                <w:rFonts w:ascii="Times New Roman" w:hAnsi="Times New Roman" w:cs="Times New Roman"/>
                <w:color w:val="000000"/>
                <w:sz w:val="24"/>
                <w:szCs w:val="24"/>
                <w:shd w:val="clear" w:color="auto" w:fill="F8F9FA"/>
              </w:rPr>
            </w:pPr>
            <w:ins w:id="1483" w:author="W.L.P.M. Wijetunga" w:date="2021-06-15T21:05:00Z">
              <w:r w:rsidRPr="00FA6E6E">
                <w:rPr>
                  <w:rFonts w:ascii="Times New Roman" w:hAnsi="Times New Roman" w:cs="Times New Roman"/>
                  <w:color w:val="000000"/>
                  <w:sz w:val="24"/>
                  <w:szCs w:val="24"/>
                  <w:shd w:val="clear" w:color="auto" w:fill="F8F9FA"/>
                </w:rPr>
                <w:t>Log Out</w:t>
              </w:r>
            </w:ins>
          </w:p>
          <w:p w14:paraId="18E1637C" w14:textId="77777777" w:rsidR="006760C9" w:rsidRPr="00FA6E6E" w:rsidRDefault="006760C9" w:rsidP="00257C96">
            <w:pPr>
              <w:spacing w:line="240" w:lineRule="auto"/>
              <w:rPr>
                <w:ins w:id="1484" w:author="W.L.P.M. Wijetunga" w:date="2021-06-15T21:05:00Z"/>
                <w:rFonts w:ascii="Times New Roman" w:eastAsia="Times New Roman" w:hAnsi="Times New Roman" w:cs="Times New Roman"/>
                <w:color w:val="000000"/>
                <w:sz w:val="24"/>
                <w:szCs w:val="24"/>
                <w:shd w:val="clear" w:color="auto" w:fill="F8F9FA"/>
              </w:rPr>
            </w:pPr>
          </w:p>
          <w:p w14:paraId="19B24059" w14:textId="77777777" w:rsidR="006760C9" w:rsidRPr="00FA6E6E" w:rsidRDefault="006760C9" w:rsidP="00DD1937">
            <w:pPr>
              <w:pStyle w:val="ListParagraph"/>
              <w:numPr>
                <w:ilvl w:val="0"/>
                <w:numId w:val="58"/>
              </w:numPr>
              <w:spacing w:line="240" w:lineRule="auto"/>
              <w:rPr>
                <w:ins w:id="1485" w:author="W.L.P.M. Wijetunga" w:date="2021-06-15T21:05:00Z"/>
                <w:rFonts w:ascii="Times New Roman" w:eastAsia="Times New Roman" w:hAnsi="Times New Roman" w:cs="Times New Roman"/>
                <w:sz w:val="24"/>
                <w:szCs w:val="24"/>
              </w:rPr>
            </w:pPr>
            <w:ins w:id="1486" w:author="W.L.P.M. Wijetunga" w:date="2021-06-15T21:05:00Z">
              <w:r w:rsidRPr="00FA6E6E">
                <w:rPr>
                  <w:rFonts w:ascii="Times New Roman" w:hAnsi="Times New Roman" w:cs="Times New Roman"/>
                  <w:color w:val="000000"/>
                  <w:sz w:val="24"/>
                  <w:szCs w:val="24"/>
                  <w:shd w:val="clear" w:color="auto" w:fill="F8F9FA"/>
                </w:rPr>
                <w:t>Admin</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87"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65B67ED" w14:textId="77777777" w:rsidR="006760C9" w:rsidRPr="00FA6E6E" w:rsidRDefault="006760C9" w:rsidP="00257C96">
            <w:pPr>
              <w:spacing w:line="240" w:lineRule="auto"/>
              <w:rPr>
                <w:ins w:id="1488" w:author="W.L.P.M. Wijetunga" w:date="2021-06-15T21:05:00Z"/>
                <w:rFonts w:ascii="Times New Roman" w:eastAsia="Times New Roman" w:hAnsi="Times New Roman" w:cs="Times New Roman"/>
                <w:sz w:val="24"/>
                <w:szCs w:val="24"/>
              </w:rPr>
            </w:pPr>
          </w:p>
        </w:tc>
      </w:tr>
      <w:tr w:rsidR="006760C9" w:rsidRPr="00FA6E6E" w14:paraId="7C661CCF" w14:textId="77777777" w:rsidTr="006760C9">
        <w:trPr>
          <w:ins w:id="1489"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90"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0029B72" w14:textId="77777777" w:rsidR="006760C9" w:rsidRPr="00FA6E6E" w:rsidRDefault="006760C9" w:rsidP="00257C96">
            <w:pPr>
              <w:spacing w:line="240" w:lineRule="auto"/>
              <w:rPr>
                <w:ins w:id="1491" w:author="W.L.P.M. Wijetunga" w:date="2021-06-15T21:05:00Z"/>
                <w:rFonts w:ascii="Times New Roman" w:hAnsi="Times New Roman" w:cs="Times New Roman"/>
                <w:color w:val="000000"/>
                <w:sz w:val="24"/>
                <w:szCs w:val="24"/>
                <w:shd w:val="clear" w:color="auto" w:fill="F8F9FA"/>
              </w:rPr>
            </w:pPr>
            <w:ins w:id="1492"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27. Booking via</w:t>
              </w:r>
              <w:r w:rsidRPr="00FA6E6E">
                <w:rPr>
                  <w:rFonts w:ascii="Times New Roman" w:hAnsi="Times New Roman" w:cs="Times New Roman"/>
                  <w:color w:val="000000"/>
                  <w:sz w:val="24"/>
                  <w:szCs w:val="24"/>
                  <w:shd w:val="clear" w:color="auto" w:fill="F8F9FA"/>
                </w:rPr>
                <w:br/>
                <w:t>Sport Arena</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93"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F125627" w14:textId="77777777" w:rsidR="006760C9" w:rsidRPr="00FA6E6E" w:rsidRDefault="006760C9" w:rsidP="00257C96">
            <w:pPr>
              <w:spacing w:line="240" w:lineRule="auto"/>
              <w:rPr>
                <w:ins w:id="1494" w:author="W.L.P.M. Wijetunga" w:date="2021-06-15T21:05:00Z"/>
                <w:rFonts w:ascii="Times New Roman" w:hAnsi="Times New Roman" w:cs="Times New Roman"/>
                <w:color w:val="000000"/>
                <w:sz w:val="24"/>
                <w:szCs w:val="24"/>
                <w:shd w:val="clear" w:color="auto" w:fill="F8F9FA"/>
              </w:rPr>
            </w:pPr>
            <w:ins w:id="1495" w:author="W.L.P.M. Wijetunga" w:date="2021-06-15T21:05:00Z">
              <w:r w:rsidRPr="00FA6E6E">
                <w:rPr>
                  <w:rFonts w:ascii="Times New Roman" w:hAnsi="Times New Roman" w:cs="Times New Roman"/>
                  <w:color w:val="000000"/>
                  <w:sz w:val="24"/>
                  <w:szCs w:val="24"/>
                  <w:shd w:val="clear" w:color="auto" w:fill="F8F9FA"/>
                </w:rPr>
                <w:t>&lt;&lt;UI&gt;&gt;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96"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45A5E09" w14:textId="77777777" w:rsidR="006760C9" w:rsidRPr="00FA6E6E" w:rsidRDefault="006760C9" w:rsidP="00257C96">
            <w:pPr>
              <w:spacing w:line="240" w:lineRule="auto"/>
              <w:rPr>
                <w:ins w:id="1497" w:author="W.L.P.M. Wijetunga" w:date="2021-06-15T21:05:00Z"/>
                <w:rFonts w:ascii="Times New Roman" w:eastAsia="Times New Roman" w:hAnsi="Times New Roman" w:cs="Times New Roman"/>
                <w:sz w:val="24"/>
                <w:szCs w:val="24"/>
              </w:rPr>
            </w:pPr>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498"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9D62B8D" w14:textId="77777777" w:rsidR="006760C9" w:rsidRPr="00FA6E6E" w:rsidRDefault="006760C9" w:rsidP="00DD1937">
            <w:pPr>
              <w:pStyle w:val="ListParagraph"/>
              <w:numPr>
                <w:ilvl w:val="0"/>
                <w:numId w:val="59"/>
              </w:numPr>
              <w:spacing w:line="240" w:lineRule="auto"/>
              <w:rPr>
                <w:ins w:id="1499" w:author="W.L.P.M. Wijetunga" w:date="2021-06-15T21:05:00Z"/>
                <w:rFonts w:ascii="Times New Roman" w:hAnsi="Times New Roman" w:cs="Times New Roman"/>
                <w:color w:val="000000"/>
                <w:sz w:val="24"/>
                <w:szCs w:val="24"/>
                <w:shd w:val="clear" w:color="auto" w:fill="F8F9FA"/>
              </w:rPr>
            </w:pPr>
            <w:ins w:id="1500" w:author="W.L.P.M. Wijetunga" w:date="2021-06-15T21:05:00Z">
              <w:r w:rsidRPr="00FA6E6E">
                <w:rPr>
                  <w:rFonts w:ascii="Times New Roman" w:hAnsi="Times New Roman" w:cs="Times New Roman"/>
                  <w:color w:val="000000"/>
                  <w:sz w:val="24"/>
                  <w:szCs w:val="24"/>
                  <w:shd w:val="clear" w:color="auto" w:fill="F8F9FA"/>
                </w:rPr>
                <w:t>User Details</w:t>
              </w:r>
            </w:ins>
          </w:p>
          <w:p w14:paraId="5851A779" w14:textId="77777777" w:rsidR="006760C9" w:rsidRPr="00FA6E6E" w:rsidRDefault="006760C9" w:rsidP="00257C96">
            <w:pPr>
              <w:spacing w:line="240" w:lineRule="auto"/>
              <w:rPr>
                <w:ins w:id="1501" w:author="W.L.P.M. Wijetunga" w:date="2021-06-15T21:05:00Z"/>
                <w:rFonts w:ascii="Times New Roman" w:eastAsia="Times New Roman" w:hAnsi="Times New Roman" w:cs="Times New Roman"/>
                <w:color w:val="000000"/>
                <w:sz w:val="24"/>
                <w:szCs w:val="24"/>
                <w:shd w:val="clear" w:color="auto" w:fill="F8F9FA"/>
              </w:rPr>
            </w:pPr>
          </w:p>
          <w:p w14:paraId="4F92B256" w14:textId="77777777" w:rsidR="006760C9" w:rsidRPr="00FA6E6E" w:rsidRDefault="006760C9" w:rsidP="00DD1937">
            <w:pPr>
              <w:pStyle w:val="ListParagraph"/>
              <w:numPr>
                <w:ilvl w:val="0"/>
                <w:numId w:val="59"/>
              </w:numPr>
              <w:spacing w:line="240" w:lineRule="auto"/>
              <w:rPr>
                <w:ins w:id="1502" w:author="W.L.P.M. Wijetunga" w:date="2021-06-15T21:05:00Z"/>
                <w:rFonts w:ascii="Times New Roman" w:hAnsi="Times New Roman" w:cs="Times New Roman"/>
                <w:color w:val="000000"/>
                <w:sz w:val="24"/>
                <w:szCs w:val="24"/>
                <w:shd w:val="clear" w:color="auto" w:fill="F8F9FA"/>
              </w:rPr>
            </w:pPr>
            <w:ins w:id="1503"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Administration Staff</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p w14:paraId="49D05DDD" w14:textId="77777777" w:rsidR="006760C9" w:rsidRPr="00FA6E6E" w:rsidRDefault="006760C9" w:rsidP="00257C96">
            <w:pPr>
              <w:spacing w:line="240" w:lineRule="auto"/>
              <w:rPr>
                <w:ins w:id="1504" w:author="W.L.P.M. Wijetunga" w:date="2021-06-15T21:05:00Z"/>
                <w:rFonts w:ascii="Times New Roman" w:eastAsia="Times New Roman" w:hAnsi="Times New Roman" w:cs="Times New Roman"/>
                <w:color w:val="000000"/>
                <w:sz w:val="24"/>
                <w:szCs w:val="24"/>
                <w:shd w:val="clear" w:color="auto" w:fill="F8F9FA"/>
              </w:rPr>
            </w:pPr>
          </w:p>
          <w:p w14:paraId="59ADD235" w14:textId="77777777" w:rsidR="006760C9" w:rsidRPr="00FA6E6E" w:rsidRDefault="006760C9" w:rsidP="00DD1937">
            <w:pPr>
              <w:pStyle w:val="ListParagraph"/>
              <w:numPr>
                <w:ilvl w:val="0"/>
                <w:numId w:val="59"/>
              </w:numPr>
              <w:spacing w:line="240" w:lineRule="auto"/>
              <w:rPr>
                <w:ins w:id="1505" w:author="W.L.P.M. Wijetunga" w:date="2021-06-15T21:05:00Z"/>
                <w:rFonts w:ascii="Times New Roman" w:eastAsia="Times New Roman" w:hAnsi="Times New Roman" w:cs="Times New Roman"/>
                <w:sz w:val="24"/>
                <w:szCs w:val="24"/>
              </w:rPr>
            </w:pPr>
            <w:ins w:id="1506"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tc>
      </w:tr>
      <w:tr w:rsidR="006760C9" w:rsidRPr="00FA6E6E" w14:paraId="4FC42711" w14:textId="77777777" w:rsidTr="006760C9">
        <w:trPr>
          <w:ins w:id="1507"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08"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46C1E11" w14:textId="77777777" w:rsidR="006760C9" w:rsidRPr="00FA6E6E" w:rsidRDefault="006760C9" w:rsidP="00257C96">
            <w:pPr>
              <w:spacing w:line="240" w:lineRule="auto"/>
              <w:rPr>
                <w:ins w:id="1509" w:author="W.L.P.M. Wijetunga" w:date="2021-06-15T21:05:00Z"/>
                <w:rFonts w:ascii="Times New Roman" w:hAnsi="Times New Roman" w:cs="Times New Roman"/>
                <w:color w:val="000000"/>
                <w:sz w:val="24"/>
                <w:szCs w:val="24"/>
                <w:shd w:val="clear" w:color="auto" w:fill="F8F9FA"/>
              </w:rPr>
            </w:pPr>
            <w:ins w:id="1510" w:author="W.L.P.M. Wijetunga" w:date="2021-06-15T21:05:00Z">
              <w:r w:rsidRPr="00FA6E6E">
                <w:rPr>
                  <w:rFonts w:ascii="Times New Roman" w:hAnsi="Times New Roman" w:cs="Times New Roman"/>
                  <w:color w:val="000000"/>
                  <w:sz w:val="24"/>
                  <w:szCs w:val="24"/>
                  <w:shd w:val="clear" w:color="auto" w:fill="F8F9FA"/>
                </w:rPr>
                <w:br/>
                <w:t>28. Report Generation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11"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2CA6F87" w14:textId="77777777" w:rsidR="006760C9" w:rsidRPr="00FA6E6E" w:rsidRDefault="006760C9" w:rsidP="00257C96">
            <w:pPr>
              <w:spacing w:line="240" w:lineRule="auto"/>
              <w:rPr>
                <w:ins w:id="1512" w:author="W.L.P.M. Wijetunga" w:date="2021-06-15T21:05:00Z"/>
                <w:rFonts w:ascii="Times New Roman" w:hAnsi="Times New Roman" w:cs="Times New Roman"/>
                <w:color w:val="000000"/>
                <w:sz w:val="24"/>
                <w:szCs w:val="24"/>
                <w:shd w:val="clear" w:color="auto" w:fill="F8F9FA"/>
              </w:rPr>
            </w:pPr>
            <w:ins w:id="1513" w:author="W.L.P.M. Wijetunga" w:date="2021-06-15T21:05:00Z">
              <w:r w:rsidRPr="00FA6E6E">
                <w:rPr>
                  <w:rFonts w:ascii="Times New Roman" w:hAnsi="Times New Roman" w:cs="Times New Roman"/>
                  <w:color w:val="000000"/>
                  <w:sz w:val="24"/>
                  <w:szCs w:val="24"/>
                  <w:shd w:val="clear" w:color="auto" w:fill="F8F9FA"/>
                </w:rPr>
                <w:t>&lt;&lt;Component&gt;&gt;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14"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A282022" w14:textId="77777777" w:rsidR="006760C9" w:rsidRPr="00FA6E6E" w:rsidRDefault="006760C9" w:rsidP="00DD1937">
            <w:pPr>
              <w:pStyle w:val="ListParagraph"/>
              <w:numPr>
                <w:ilvl w:val="0"/>
                <w:numId w:val="60"/>
              </w:numPr>
              <w:spacing w:line="240" w:lineRule="auto"/>
              <w:rPr>
                <w:ins w:id="1515" w:author="W.L.P.M. Wijetunga" w:date="2021-06-15T21:05:00Z"/>
                <w:rFonts w:ascii="Times New Roman" w:eastAsia="Times New Roman" w:hAnsi="Times New Roman" w:cs="Times New Roman"/>
                <w:sz w:val="24"/>
                <w:szCs w:val="24"/>
              </w:rPr>
            </w:pPr>
            <w:ins w:id="1516" w:author="W.L.P.M. Wijetunga" w:date="2021-06-15T21:05:00Z">
              <w:r w:rsidRPr="00FA6E6E">
                <w:rPr>
                  <w:rFonts w:ascii="Times New Roman" w:hAnsi="Times New Roman" w:cs="Times New Roman"/>
                  <w:color w:val="000000"/>
                  <w:sz w:val="24"/>
                  <w:szCs w:val="24"/>
                  <w:shd w:val="clear" w:color="auto" w:fill="F8F9FA"/>
                </w:rPr>
                <w:t>User Details</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17"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065A18E" w14:textId="77777777" w:rsidR="006760C9" w:rsidRPr="00FA6E6E" w:rsidRDefault="006760C9" w:rsidP="00DD1937">
            <w:pPr>
              <w:pStyle w:val="ListParagraph"/>
              <w:numPr>
                <w:ilvl w:val="0"/>
                <w:numId w:val="60"/>
              </w:numPr>
              <w:spacing w:line="240" w:lineRule="auto"/>
              <w:rPr>
                <w:ins w:id="1518" w:author="W.L.P.M. Wijetunga" w:date="2021-06-15T21:05:00Z"/>
                <w:rFonts w:ascii="Times New Roman" w:hAnsi="Times New Roman" w:cs="Times New Roman"/>
                <w:color w:val="000000"/>
                <w:sz w:val="24"/>
                <w:szCs w:val="24"/>
                <w:shd w:val="clear" w:color="auto" w:fill="F8F9FA"/>
              </w:rPr>
            </w:pPr>
            <w:ins w:id="1519" w:author="W.L.P.M. Wijetunga" w:date="2021-06-15T21:05:00Z">
              <w:r w:rsidRPr="00FA6E6E">
                <w:rPr>
                  <w:rFonts w:ascii="Times New Roman" w:hAnsi="Times New Roman" w:cs="Times New Roman"/>
                  <w:color w:val="000000"/>
                  <w:sz w:val="24"/>
                  <w:szCs w:val="24"/>
                  <w:shd w:val="clear" w:color="auto" w:fill="F8F9FA"/>
                </w:rPr>
                <w:t>Admin</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p w14:paraId="55F378F6" w14:textId="77777777" w:rsidR="006760C9" w:rsidRPr="00FA6E6E" w:rsidRDefault="006760C9" w:rsidP="00257C96">
            <w:pPr>
              <w:spacing w:line="240" w:lineRule="auto"/>
              <w:rPr>
                <w:ins w:id="1520" w:author="W.L.P.M. Wijetunga" w:date="2021-06-15T21:05:00Z"/>
                <w:rFonts w:ascii="Times New Roman" w:eastAsia="Times New Roman" w:hAnsi="Times New Roman" w:cs="Times New Roman"/>
                <w:color w:val="000000"/>
                <w:sz w:val="24"/>
                <w:szCs w:val="24"/>
                <w:shd w:val="clear" w:color="auto" w:fill="F8F9FA"/>
              </w:rPr>
            </w:pPr>
          </w:p>
          <w:p w14:paraId="78744DEE" w14:textId="77777777" w:rsidR="006760C9" w:rsidRPr="00FA6E6E" w:rsidRDefault="006760C9" w:rsidP="00DD1937">
            <w:pPr>
              <w:pStyle w:val="ListParagraph"/>
              <w:numPr>
                <w:ilvl w:val="0"/>
                <w:numId w:val="60"/>
              </w:numPr>
              <w:spacing w:line="240" w:lineRule="auto"/>
              <w:rPr>
                <w:ins w:id="1521" w:author="W.L.P.M. Wijetunga" w:date="2021-06-15T21:05:00Z"/>
                <w:rFonts w:ascii="Times New Roman" w:hAnsi="Times New Roman" w:cs="Times New Roman"/>
                <w:color w:val="000000"/>
                <w:sz w:val="24"/>
                <w:szCs w:val="24"/>
                <w:shd w:val="clear" w:color="auto" w:fill="F8F9FA"/>
              </w:rPr>
            </w:pPr>
            <w:ins w:id="1522"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Administration Staff</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p w14:paraId="20DEA683" w14:textId="77777777" w:rsidR="006760C9" w:rsidRPr="00FA6E6E" w:rsidRDefault="006760C9" w:rsidP="00257C96">
            <w:pPr>
              <w:spacing w:line="240" w:lineRule="auto"/>
              <w:rPr>
                <w:ins w:id="1523" w:author="W.L.P.M. Wijetunga" w:date="2021-06-15T21:05:00Z"/>
                <w:rFonts w:ascii="Times New Roman" w:eastAsia="Times New Roman" w:hAnsi="Times New Roman" w:cs="Times New Roman"/>
                <w:color w:val="000000"/>
                <w:sz w:val="24"/>
                <w:szCs w:val="24"/>
                <w:shd w:val="clear" w:color="auto" w:fill="F8F9FA"/>
              </w:rPr>
            </w:pPr>
          </w:p>
          <w:p w14:paraId="18A6BD98" w14:textId="77777777" w:rsidR="006760C9" w:rsidRPr="00FA6E6E" w:rsidRDefault="006760C9" w:rsidP="00DD1937">
            <w:pPr>
              <w:pStyle w:val="ListParagraph"/>
              <w:numPr>
                <w:ilvl w:val="0"/>
                <w:numId w:val="60"/>
              </w:numPr>
              <w:spacing w:line="240" w:lineRule="auto"/>
              <w:rPr>
                <w:ins w:id="1524" w:author="W.L.P.M. Wijetunga" w:date="2021-06-15T21:05:00Z"/>
                <w:rFonts w:ascii="Times New Roman" w:eastAsia="Times New Roman" w:hAnsi="Times New Roman" w:cs="Times New Roman"/>
                <w:sz w:val="24"/>
                <w:szCs w:val="24"/>
              </w:rPr>
            </w:pPr>
            <w:ins w:id="1525"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Manager Web</w:t>
              </w:r>
              <w:r w:rsidRPr="00FA6E6E">
                <w:rPr>
                  <w:rFonts w:ascii="Times New Roman" w:hAnsi="Times New Roman" w:cs="Times New Roman"/>
                  <w:color w:val="000000"/>
                  <w:sz w:val="24"/>
                  <w:szCs w:val="24"/>
                  <w:shd w:val="clear" w:color="auto" w:fill="F8F9FA"/>
                </w:rPr>
                <w:br/>
                <w:t>Application</w:t>
              </w:r>
            </w:ins>
          </w:p>
        </w:tc>
      </w:tr>
      <w:tr w:rsidR="006760C9" w:rsidRPr="00FA6E6E" w14:paraId="306B37EA" w14:textId="77777777" w:rsidTr="006760C9">
        <w:trPr>
          <w:ins w:id="1526"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27"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1B8F84" w14:textId="77777777" w:rsidR="006760C9" w:rsidRPr="00FA6E6E" w:rsidRDefault="006760C9" w:rsidP="00257C96">
            <w:pPr>
              <w:spacing w:line="240" w:lineRule="auto"/>
              <w:rPr>
                <w:ins w:id="1528" w:author="W.L.P.M. Wijetunga" w:date="2021-06-15T21:05:00Z"/>
                <w:rFonts w:ascii="Times New Roman" w:hAnsi="Times New Roman" w:cs="Times New Roman"/>
                <w:color w:val="000000"/>
                <w:sz w:val="24"/>
                <w:szCs w:val="24"/>
                <w:shd w:val="clear" w:color="auto" w:fill="F8F9FA"/>
              </w:rPr>
            </w:pPr>
            <w:ins w:id="1529"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29.Cancel Booking</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30"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35D9AB6" w14:textId="77777777" w:rsidR="006760C9" w:rsidRPr="00FA6E6E" w:rsidRDefault="006760C9" w:rsidP="00257C96">
            <w:pPr>
              <w:spacing w:line="240" w:lineRule="auto"/>
              <w:rPr>
                <w:ins w:id="1531" w:author="W.L.P.M. Wijetunga" w:date="2021-06-15T21:05:00Z"/>
                <w:rFonts w:ascii="Times New Roman" w:hAnsi="Times New Roman" w:cs="Times New Roman"/>
                <w:color w:val="000000"/>
                <w:sz w:val="24"/>
                <w:szCs w:val="24"/>
                <w:shd w:val="clear" w:color="auto" w:fill="F8F9FA"/>
              </w:rPr>
            </w:pPr>
            <w:ins w:id="1532" w:author="W.L.P.M. Wijetunga" w:date="2021-06-15T21:05:00Z">
              <w:r w:rsidRPr="00FA6E6E">
                <w:rPr>
                  <w:rFonts w:ascii="Times New Roman" w:hAnsi="Times New Roman" w:cs="Times New Roman"/>
                  <w:color w:val="000000"/>
                  <w:sz w:val="24"/>
                  <w:szCs w:val="24"/>
                  <w:shd w:val="clear" w:color="auto" w:fill="F8F9FA"/>
                </w:rPr>
                <w:t>&lt;&lt;UI&gt;&gt;</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33"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357EC9F" w14:textId="77777777" w:rsidR="006760C9" w:rsidRPr="00FA6E6E" w:rsidRDefault="006760C9" w:rsidP="00DD1937">
            <w:pPr>
              <w:pStyle w:val="ListParagraph"/>
              <w:numPr>
                <w:ilvl w:val="0"/>
                <w:numId w:val="61"/>
              </w:numPr>
              <w:spacing w:line="240" w:lineRule="auto"/>
              <w:rPr>
                <w:ins w:id="1534" w:author="W.L.P.M. Wijetunga" w:date="2021-06-15T21:05:00Z"/>
                <w:rFonts w:ascii="Times New Roman" w:eastAsia="Times New Roman" w:hAnsi="Times New Roman" w:cs="Times New Roman"/>
                <w:sz w:val="24"/>
                <w:szCs w:val="24"/>
              </w:rPr>
            </w:pPr>
            <w:ins w:id="1535" w:author="W.L.P.M. Wijetunga" w:date="2021-06-15T21:05:00Z">
              <w:r w:rsidRPr="00FA6E6E">
                <w:rPr>
                  <w:rFonts w:ascii="Times New Roman" w:hAnsi="Times New Roman" w:cs="Times New Roman"/>
                  <w:color w:val="000000"/>
                  <w:sz w:val="24"/>
                  <w:szCs w:val="24"/>
                  <w:shd w:val="clear" w:color="auto" w:fill="F8F9FA"/>
                </w:rPr>
                <w:t>User Details</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3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F1D7B95" w14:textId="77777777" w:rsidR="006760C9" w:rsidRPr="00FA6E6E" w:rsidRDefault="006760C9" w:rsidP="00DD1937">
            <w:pPr>
              <w:pStyle w:val="ListParagraph"/>
              <w:numPr>
                <w:ilvl w:val="0"/>
                <w:numId w:val="60"/>
              </w:numPr>
              <w:spacing w:line="240" w:lineRule="auto"/>
              <w:rPr>
                <w:ins w:id="1537" w:author="W.L.P.M. Wijetunga" w:date="2021-06-15T21:05:00Z"/>
                <w:rFonts w:ascii="Times New Roman" w:hAnsi="Times New Roman" w:cs="Times New Roman"/>
                <w:color w:val="000000"/>
                <w:sz w:val="24"/>
                <w:szCs w:val="24"/>
                <w:shd w:val="clear" w:color="auto" w:fill="F8F9FA"/>
              </w:rPr>
            </w:pPr>
            <w:ins w:id="1538"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Booking Handling</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 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ins>
          </w:p>
          <w:p w14:paraId="591AEB94" w14:textId="77777777" w:rsidR="006760C9" w:rsidRPr="00FA6E6E" w:rsidRDefault="006760C9" w:rsidP="00257C96">
            <w:pPr>
              <w:spacing w:line="240" w:lineRule="auto"/>
              <w:rPr>
                <w:ins w:id="1539" w:author="W.L.P.M. Wijetunga" w:date="2021-06-15T21:05:00Z"/>
                <w:rFonts w:ascii="Times New Roman" w:eastAsia="Times New Roman" w:hAnsi="Times New Roman" w:cs="Times New Roman"/>
                <w:color w:val="000000"/>
                <w:sz w:val="24"/>
                <w:szCs w:val="24"/>
                <w:shd w:val="clear" w:color="auto" w:fill="F8F9FA"/>
              </w:rPr>
            </w:pPr>
          </w:p>
          <w:p w14:paraId="78CC6EB2" w14:textId="77777777" w:rsidR="006760C9" w:rsidRPr="00FA6E6E" w:rsidRDefault="006760C9" w:rsidP="00257C96">
            <w:pPr>
              <w:spacing w:line="240" w:lineRule="auto"/>
              <w:rPr>
                <w:ins w:id="1540" w:author="W.L.P.M. Wijetunga" w:date="2021-06-15T21:05:00Z"/>
                <w:rFonts w:ascii="Times New Roman" w:eastAsia="Times New Roman" w:hAnsi="Times New Roman" w:cs="Times New Roman"/>
                <w:color w:val="000000"/>
                <w:sz w:val="24"/>
                <w:szCs w:val="24"/>
                <w:shd w:val="clear" w:color="auto" w:fill="F8F9FA"/>
              </w:rPr>
            </w:pPr>
          </w:p>
          <w:p w14:paraId="55BF8C03" w14:textId="77777777" w:rsidR="006760C9" w:rsidRPr="00FA6E6E" w:rsidRDefault="006760C9" w:rsidP="00DD1937">
            <w:pPr>
              <w:pStyle w:val="ListParagraph"/>
              <w:numPr>
                <w:ilvl w:val="0"/>
                <w:numId w:val="60"/>
              </w:numPr>
              <w:spacing w:line="240" w:lineRule="auto"/>
              <w:rPr>
                <w:ins w:id="1541" w:author="W.L.P.M. Wijetunga" w:date="2021-06-15T21:05:00Z"/>
                <w:rFonts w:ascii="Times New Roman" w:eastAsia="Times New Roman" w:hAnsi="Times New Roman" w:cs="Times New Roman"/>
                <w:sz w:val="24"/>
                <w:szCs w:val="24"/>
              </w:rPr>
            </w:pPr>
            <w:ins w:id="1542" w:author="W.L.P.M. Wijetunga" w:date="2021-06-15T21:05:00Z">
              <w:r w:rsidRPr="00FA6E6E">
                <w:rPr>
                  <w:rFonts w:ascii="Times New Roman" w:hAnsi="Times New Roman" w:cs="Times New Roman"/>
                  <w:color w:val="000000"/>
                  <w:sz w:val="24"/>
                  <w:szCs w:val="24"/>
                  <w:shd w:val="clear" w:color="auto" w:fill="F8F9FA"/>
                </w:rPr>
                <w:t>Sport Arena</w:t>
              </w:r>
              <w:r w:rsidRPr="00FA6E6E">
                <w:rPr>
                  <w:rFonts w:ascii="Times New Roman" w:hAnsi="Times New Roman" w:cs="Times New Roman"/>
                  <w:color w:val="000000"/>
                  <w:sz w:val="24"/>
                  <w:szCs w:val="24"/>
                  <w:shd w:val="clear" w:color="auto" w:fill="F8F9FA"/>
                </w:rPr>
                <w:br/>
                <w:t>Administration Staff</w:t>
              </w:r>
              <w:r w:rsidRPr="00FA6E6E">
                <w:rPr>
                  <w:rFonts w:ascii="Times New Roman" w:hAnsi="Times New Roman" w:cs="Times New Roman"/>
                  <w:color w:val="000000"/>
                  <w:sz w:val="24"/>
                  <w:szCs w:val="24"/>
                  <w:shd w:val="clear" w:color="auto" w:fill="F8F9FA"/>
                </w:rPr>
                <w:br/>
                <w:t> Web</w:t>
              </w:r>
              <w:r w:rsidRPr="00FA6E6E">
                <w:rPr>
                  <w:rFonts w:ascii="Times New Roman" w:hAnsi="Times New Roman" w:cs="Times New Roman"/>
                  <w:color w:val="000000"/>
                  <w:sz w:val="24"/>
                  <w:szCs w:val="24"/>
                  <w:shd w:val="clear" w:color="auto" w:fill="F8F9FA"/>
                </w:rPr>
                <w:br/>
                <w:t>Application</w:t>
              </w:r>
            </w:ins>
          </w:p>
        </w:tc>
      </w:tr>
      <w:tr w:rsidR="006760C9" w:rsidRPr="00FA6E6E" w14:paraId="4844CA97" w14:textId="77777777" w:rsidTr="006760C9">
        <w:trPr>
          <w:ins w:id="1543" w:author="W.L.P.M. Wijetunga" w:date="2021-06-15T21:05:00Z"/>
        </w:trPr>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44" w:author="W.L.P.M. Wijetunga" w:date="2021-06-16T07:28:00Z">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C4CEA45" w14:textId="77777777" w:rsidR="006760C9" w:rsidRPr="00FA6E6E" w:rsidRDefault="006760C9" w:rsidP="00257C96">
            <w:pPr>
              <w:spacing w:line="240" w:lineRule="auto"/>
              <w:rPr>
                <w:ins w:id="1545" w:author="W.L.P.M. Wijetunga" w:date="2021-06-15T21:05:00Z"/>
                <w:rFonts w:ascii="Times New Roman" w:hAnsi="Times New Roman" w:cs="Times New Roman"/>
                <w:color w:val="000000"/>
                <w:sz w:val="24"/>
                <w:szCs w:val="24"/>
                <w:shd w:val="clear" w:color="auto" w:fill="F8F9FA"/>
              </w:rPr>
            </w:pPr>
            <w:ins w:id="1546" w:author="W.L.P.M. Wijetunga" w:date="2021-06-15T21:05:00Z">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30. Admin</w:t>
              </w:r>
              <w:r w:rsidRPr="00FA6E6E">
                <w:rPr>
                  <w:rFonts w:ascii="Times New Roman" w:hAnsi="Times New Roman" w:cs="Times New Roman"/>
                  <w:color w:val="000000"/>
                  <w:sz w:val="24"/>
                  <w:szCs w:val="24"/>
                  <w:shd w:val="clear" w:color="auto" w:fill="F8F9FA"/>
                </w:rPr>
                <w:br/>
              </w:r>
              <w:r w:rsidRPr="00FA6E6E">
                <w:rPr>
                  <w:rFonts w:ascii="Times New Roman" w:hAnsi="Times New Roman" w:cs="Times New Roman"/>
                  <w:color w:val="000000"/>
                  <w:sz w:val="24"/>
                  <w:szCs w:val="24"/>
                  <w:shd w:val="clear" w:color="auto" w:fill="F8F9FA"/>
                </w:rPr>
                <w:lastRenderedPageBreak/>
                <w:t> Web</w:t>
              </w:r>
              <w:r w:rsidRPr="00FA6E6E">
                <w:rPr>
                  <w:rFonts w:ascii="Times New Roman" w:hAnsi="Times New Roman" w:cs="Times New Roman"/>
                  <w:color w:val="000000"/>
                  <w:sz w:val="24"/>
                  <w:szCs w:val="24"/>
                  <w:shd w:val="clear" w:color="auto" w:fill="F8F9FA"/>
                </w:rPr>
                <w:br/>
                <w:t>Application</w:t>
              </w:r>
            </w:ins>
          </w:p>
        </w:tc>
        <w:tc>
          <w:tcPr>
            <w:tcW w:w="2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47" w:author="W.L.P.M. Wijetunga" w:date="2021-06-16T07:28:00Z">
              <w:tcPr>
                <w:tcW w:w="1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DC41FE0" w14:textId="77777777" w:rsidR="006760C9" w:rsidRPr="00FA6E6E" w:rsidRDefault="006760C9" w:rsidP="00257C96">
            <w:pPr>
              <w:spacing w:line="240" w:lineRule="auto"/>
              <w:rPr>
                <w:ins w:id="1548" w:author="W.L.P.M. Wijetunga" w:date="2021-06-15T21:05:00Z"/>
                <w:rFonts w:ascii="Times New Roman" w:hAnsi="Times New Roman" w:cs="Times New Roman"/>
                <w:color w:val="000000"/>
                <w:sz w:val="24"/>
                <w:szCs w:val="24"/>
                <w:shd w:val="clear" w:color="auto" w:fill="F8F9FA"/>
              </w:rPr>
            </w:pPr>
            <w:ins w:id="1549" w:author="W.L.P.M. Wijetunga" w:date="2021-06-15T21:05:00Z">
              <w:r w:rsidRPr="00FA6E6E">
                <w:rPr>
                  <w:rFonts w:ascii="Times New Roman" w:hAnsi="Times New Roman" w:cs="Times New Roman"/>
                  <w:color w:val="000000"/>
                  <w:sz w:val="24"/>
                  <w:szCs w:val="24"/>
                  <w:shd w:val="clear" w:color="auto" w:fill="F8F9FA"/>
                </w:rPr>
                <w:lastRenderedPageBreak/>
                <w:t>«UI»</w:t>
              </w:r>
            </w:ins>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50" w:author="W.L.P.M. Wijetunga" w:date="2021-06-16T07:28:00Z">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7B0BCCD" w14:textId="77777777" w:rsidR="006760C9" w:rsidRPr="00FA6E6E" w:rsidRDefault="006760C9" w:rsidP="00DD1937">
            <w:pPr>
              <w:pStyle w:val="ListParagraph"/>
              <w:numPr>
                <w:ilvl w:val="0"/>
                <w:numId w:val="62"/>
              </w:numPr>
              <w:spacing w:line="240" w:lineRule="auto"/>
              <w:rPr>
                <w:ins w:id="1551" w:author="W.L.P.M. Wijetunga" w:date="2021-06-15T21:05:00Z"/>
                <w:rFonts w:ascii="Times New Roman" w:hAnsi="Times New Roman" w:cs="Times New Roman"/>
                <w:color w:val="000000"/>
                <w:sz w:val="24"/>
                <w:szCs w:val="24"/>
                <w:shd w:val="clear" w:color="auto" w:fill="F8F9FA"/>
              </w:rPr>
            </w:pPr>
            <w:ins w:id="1552" w:author="W.L.P.M. Wijetunga" w:date="2021-06-15T21:05:00Z">
              <w:r w:rsidRPr="00FA6E6E">
                <w:rPr>
                  <w:rFonts w:ascii="Times New Roman" w:hAnsi="Times New Roman" w:cs="Times New Roman"/>
                  <w:color w:val="000000"/>
                  <w:sz w:val="24"/>
                  <w:szCs w:val="24"/>
                  <w:shd w:val="clear" w:color="auto" w:fill="F8F9FA"/>
                </w:rPr>
                <w:t>Report Generation</w:t>
              </w:r>
            </w:ins>
          </w:p>
          <w:p w14:paraId="3247E6B4" w14:textId="77777777" w:rsidR="006760C9" w:rsidRPr="00FA6E6E" w:rsidRDefault="006760C9" w:rsidP="00257C96">
            <w:pPr>
              <w:spacing w:line="240" w:lineRule="auto"/>
              <w:rPr>
                <w:ins w:id="1553" w:author="W.L.P.M. Wijetunga" w:date="2021-06-15T21:05:00Z"/>
                <w:rFonts w:ascii="Times New Roman" w:eastAsia="Times New Roman" w:hAnsi="Times New Roman" w:cs="Times New Roman"/>
                <w:color w:val="000000"/>
                <w:sz w:val="24"/>
                <w:szCs w:val="24"/>
                <w:shd w:val="clear" w:color="auto" w:fill="F8F9FA"/>
              </w:rPr>
            </w:pPr>
          </w:p>
          <w:p w14:paraId="0B6A6641" w14:textId="77777777" w:rsidR="006760C9" w:rsidRPr="00FA6E6E" w:rsidRDefault="006760C9" w:rsidP="00DD1937">
            <w:pPr>
              <w:pStyle w:val="ListParagraph"/>
              <w:numPr>
                <w:ilvl w:val="0"/>
                <w:numId w:val="62"/>
              </w:numPr>
              <w:spacing w:line="240" w:lineRule="auto"/>
              <w:rPr>
                <w:ins w:id="1554" w:author="W.L.P.M. Wijetunga" w:date="2021-06-15T21:05:00Z"/>
                <w:rFonts w:ascii="Times New Roman" w:eastAsia="Times New Roman" w:hAnsi="Times New Roman" w:cs="Times New Roman"/>
                <w:sz w:val="24"/>
                <w:szCs w:val="24"/>
              </w:rPr>
            </w:pPr>
            <w:ins w:id="1555" w:author="W.L.P.M. Wijetunga" w:date="2021-06-15T21:05:00Z">
              <w:r w:rsidRPr="00FA6E6E">
                <w:rPr>
                  <w:rFonts w:ascii="Times New Roman" w:hAnsi="Times New Roman" w:cs="Times New Roman"/>
                  <w:color w:val="000000"/>
                  <w:sz w:val="24"/>
                  <w:szCs w:val="24"/>
                  <w:shd w:val="clear" w:color="auto" w:fill="F8F9FA"/>
                </w:rPr>
                <w:lastRenderedPageBreak/>
                <w:t>Help and Support</w:t>
              </w:r>
            </w:ins>
          </w:p>
        </w:tc>
        <w:tc>
          <w:tcPr>
            <w:tcW w:w="2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556" w:author="W.L.P.M. Wijetunga" w:date="2021-06-16T07:28:00Z">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BE17D72" w14:textId="77777777" w:rsidR="006760C9" w:rsidRPr="00FA6E6E" w:rsidRDefault="006760C9" w:rsidP="00DD1937">
            <w:pPr>
              <w:pStyle w:val="ListParagraph"/>
              <w:numPr>
                <w:ilvl w:val="0"/>
                <w:numId w:val="62"/>
              </w:numPr>
              <w:spacing w:line="240" w:lineRule="auto"/>
              <w:rPr>
                <w:ins w:id="1557" w:author="W.L.P.M. Wijetunga" w:date="2021-06-15T21:05:00Z"/>
                <w:rFonts w:ascii="Times New Roman" w:hAnsi="Times New Roman" w:cs="Times New Roman"/>
                <w:color w:val="000000"/>
                <w:sz w:val="24"/>
                <w:szCs w:val="24"/>
                <w:shd w:val="clear" w:color="auto" w:fill="F8F9FA"/>
              </w:rPr>
            </w:pPr>
            <w:ins w:id="1558" w:author="W.L.P.M. Wijetunga" w:date="2021-06-15T21:05:00Z">
              <w:r w:rsidRPr="00FA6E6E">
                <w:rPr>
                  <w:rFonts w:ascii="Times New Roman" w:hAnsi="Times New Roman" w:cs="Times New Roman"/>
                  <w:color w:val="000000"/>
                  <w:sz w:val="24"/>
                  <w:szCs w:val="24"/>
                  <w:shd w:val="clear" w:color="auto" w:fill="F8F9FA"/>
                </w:rPr>
                <w:lastRenderedPageBreak/>
                <w:t>Login</w:t>
              </w:r>
            </w:ins>
          </w:p>
          <w:p w14:paraId="649629DF" w14:textId="77777777" w:rsidR="006760C9" w:rsidRPr="00FA6E6E" w:rsidRDefault="006760C9" w:rsidP="00257C96">
            <w:pPr>
              <w:spacing w:line="240" w:lineRule="auto"/>
              <w:rPr>
                <w:ins w:id="1559" w:author="W.L.P.M. Wijetunga" w:date="2021-06-15T21:05:00Z"/>
                <w:rFonts w:ascii="Times New Roman" w:eastAsia="Times New Roman" w:hAnsi="Times New Roman" w:cs="Times New Roman"/>
                <w:color w:val="000000"/>
                <w:sz w:val="24"/>
                <w:szCs w:val="24"/>
                <w:shd w:val="clear" w:color="auto" w:fill="F8F9FA"/>
              </w:rPr>
            </w:pPr>
          </w:p>
          <w:p w14:paraId="6FD13756" w14:textId="77777777" w:rsidR="006760C9" w:rsidRPr="00FA6E6E" w:rsidRDefault="006760C9" w:rsidP="00DD1937">
            <w:pPr>
              <w:pStyle w:val="ListParagraph"/>
              <w:numPr>
                <w:ilvl w:val="0"/>
                <w:numId w:val="62"/>
              </w:numPr>
              <w:spacing w:line="240" w:lineRule="auto"/>
              <w:rPr>
                <w:ins w:id="1560" w:author="W.L.P.M. Wijetunga" w:date="2021-06-15T21:05:00Z"/>
                <w:rFonts w:ascii="Times New Roman" w:eastAsia="Times New Roman" w:hAnsi="Times New Roman" w:cs="Times New Roman"/>
                <w:sz w:val="24"/>
                <w:szCs w:val="24"/>
              </w:rPr>
            </w:pPr>
            <w:ins w:id="1561" w:author="W.L.P.M. Wijetunga" w:date="2021-06-15T21:05:00Z">
              <w:r w:rsidRPr="00FA6E6E">
                <w:rPr>
                  <w:rFonts w:ascii="Times New Roman" w:hAnsi="Times New Roman" w:cs="Times New Roman"/>
                  <w:color w:val="000000"/>
                  <w:sz w:val="24"/>
                  <w:szCs w:val="24"/>
                  <w:shd w:val="clear" w:color="auto" w:fill="F8F9FA"/>
                </w:rPr>
                <w:lastRenderedPageBreak/>
                <w:t>Manage Data</w:t>
              </w:r>
            </w:ins>
          </w:p>
        </w:tc>
      </w:tr>
    </w:tbl>
    <w:p w14:paraId="121CCF83" w14:textId="77777777" w:rsidR="00DD1937" w:rsidRDefault="00DD1937" w:rsidP="00DD1937">
      <w:pPr>
        <w:rPr>
          <w:ins w:id="1562" w:author="W.L.P.M. Wijetunga" w:date="2021-06-15T21:05:00Z"/>
        </w:rPr>
      </w:pPr>
    </w:p>
    <w:p w14:paraId="000001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8" w14:textId="3750EDF8" w:rsidR="003A2128" w:rsidRDefault="003A2128">
      <w:pPr>
        <w:pBdr>
          <w:top w:val="nil"/>
          <w:left w:val="nil"/>
          <w:bottom w:val="nil"/>
          <w:right w:val="nil"/>
          <w:between w:val="nil"/>
        </w:pBdr>
        <w:spacing w:after="120"/>
        <w:rPr>
          <w:ins w:id="1563" w:author="W.L.P.M. Wijetunga" w:date="2021-06-16T07:28:00Z"/>
          <w:rFonts w:ascii="Times New Roman" w:eastAsia="Times New Roman" w:hAnsi="Times New Roman" w:cs="Times New Roman"/>
          <w:color w:val="000000"/>
          <w:sz w:val="24"/>
          <w:szCs w:val="24"/>
        </w:rPr>
      </w:pPr>
    </w:p>
    <w:p w14:paraId="36C607F4" w14:textId="77777777" w:rsidR="006760C9" w:rsidRPr="00F973B3" w:rsidRDefault="006760C9">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7" w14:textId="77777777" w:rsidR="003A2128" w:rsidRPr="00F973B3" w:rsidRDefault="000C0523" w:rsidP="00FE6597">
      <w:pPr>
        <w:pStyle w:val="Heading3"/>
        <w:rPr>
          <w:rFonts w:cs="Times New Roman"/>
          <w:u w:val="none"/>
          <w:rPrChange w:id="1564" w:author="W.L.P.M. Wijetunga" w:date="2021-06-15T15:46:00Z">
            <w:rPr>
              <w:u w:val="none"/>
            </w:rPr>
          </w:rPrChange>
        </w:rPr>
      </w:pPr>
      <w:bookmarkStart w:id="1565" w:name="_heading=h.oczur682dhdv" w:colFirst="0" w:colLast="0"/>
      <w:bookmarkEnd w:id="1565"/>
      <w:r w:rsidRPr="00F973B3">
        <w:rPr>
          <w:rFonts w:cs="Times New Roman"/>
          <w:u w:val="none"/>
          <w:rPrChange w:id="1566" w:author="W.L.P.M. Wijetunga" w:date="2021-06-15T15:46:00Z">
            <w:rPr>
              <w:u w:val="none"/>
            </w:rPr>
          </w:rPrChange>
        </w:rPr>
        <w:t>8.1.2 Use Case Diagram</w:t>
      </w:r>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F973B3" w:rsidRDefault="000C0523">
      <w:pPr>
        <w:numPr>
          <w:ilvl w:val="0"/>
          <w:numId w:val="24"/>
        </w:numPr>
        <w:pBdr>
          <w:top w:val="nil"/>
          <w:left w:val="nil"/>
          <w:bottom w:val="nil"/>
          <w:right w:val="nil"/>
          <w:between w:val="nil"/>
        </w:pBdr>
        <w:spacing w:after="120"/>
        <w:rPr>
          <w:rFonts w:ascii="Times New Roman" w:hAnsi="Times New Roman" w:cs="Times New Roman"/>
          <w:rPrChange w:id="1567" w:author="W.L.P.M. Wijetunga" w:date="2021-06-15T15:46:00Z">
            <w:rPr/>
          </w:rPrChange>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F973B3" w:rsidRDefault="000C0523">
      <w:pPr>
        <w:numPr>
          <w:ilvl w:val="0"/>
          <w:numId w:val="24"/>
        </w:numPr>
        <w:pBdr>
          <w:top w:val="nil"/>
          <w:left w:val="nil"/>
          <w:bottom w:val="nil"/>
          <w:right w:val="nil"/>
          <w:between w:val="nil"/>
        </w:pBdr>
        <w:spacing w:after="120"/>
        <w:rPr>
          <w:rFonts w:ascii="Times New Roman" w:hAnsi="Times New Roman" w:cs="Times New Roman"/>
          <w:rPrChange w:id="1568" w:author="W.L.P.M. Wijetunga" w:date="2021-06-15T15:46:00Z">
            <w:rPr/>
          </w:rPrChange>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Pr="00F973B3" w:rsidRDefault="000C0523">
      <w:pPr>
        <w:numPr>
          <w:ilvl w:val="0"/>
          <w:numId w:val="24"/>
        </w:numPr>
        <w:pBdr>
          <w:top w:val="nil"/>
          <w:left w:val="nil"/>
          <w:bottom w:val="nil"/>
          <w:right w:val="nil"/>
          <w:between w:val="nil"/>
        </w:pBdr>
        <w:spacing w:after="120"/>
        <w:rPr>
          <w:rFonts w:ascii="Times New Roman" w:hAnsi="Times New Roman" w:cs="Times New Roman"/>
          <w:rPrChange w:id="1569" w:author="W.L.P.M. Wijetunga" w:date="2021-06-15T15:46:00Z">
            <w:rPr/>
          </w:rPrChange>
        </w:rPr>
      </w:pPr>
      <w:r w:rsidRPr="00F973B3">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F973B3" w:rsidRDefault="000C0523">
      <w:pPr>
        <w:numPr>
          <w:ilvl w:val="0"/>
          <w:numId w:val="24"/>
        </w:numPr>
        <w:pBdr>
          <w:top w:val="nil"/>
          <w:left w:val="nil"/>
          <w:bottom w:val="nil"/>
          <w:right w:val="nil"/>
          <w:between w:val="nil"/>
        </w:pBdr>
        <w:spacing w:after="120"/>
        <w:rPr>
          <w:rFonts w:ascii="Times New Roman" w:hAnsi="Times New Roman" w:cs="Times New Roman"/>
          <w:rPrChange w:id="1570" w:author="W.L.P.M. Wijetunga" w:date="2021-06-15T15:46:00Z">
            <w:rPr/>
          </w:rPrChange>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000001EE" w14:textId="6D2D4B52" w:rsidR="003A2128"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7DAF774E" wp14:editId="20CD8714">
            <wp:extent cx="5421630" cy="92532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421630" cy="9253220"/>
                    </a:xfrm>
                    <a:prstGeom prst="rect">
                      <a:avLst/>
                    </a:prstGeom>
                  </pic:spPr>
                </pic:pic>
              </a:graphicData>
            </a:graphic>
          </wp:inline>
        </w:drawing>
      </w:r>
    </w:p>
    <w:p w14:paraId="000001EF" w14:textId="6D60629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F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8.1.3 Use Case Descriptions</w:t>
      </w:r>
    </w:p>
    <w:p w14:paraId="000001F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F973B3" w:rsidRDefault="000C0523">
            <w:pPr>
              <w:numPr>
                <w:ilvl w:val="0"/>
                <w:numId w:val="25"/>
              </w:numPr>
              <w:pBdr>
                <w:top w:val="nil"/>
                <w:left w:val="nil"/>
                <w:bottom w:val="nil"/>
                <w:right w:val="nil"/>
                <w:between w:val="nil"/>
              </w:pBdr>
              <w:spacing w:after="120" w:line="276" w:lineRule="auto"/>
              <w:rPr>
                <w:rFonts w:ascii="Times New Roman" w:hAnsi="Times New Roman" w:cs="Times New Roman"/>
                <w:rPrChange w:id="1571" w:author="W.L.P.M. Wijetunga" w:date="2021-06-15T15:46:00Z">
                  <w:rPr/>
                </w:rPrChange>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F973B3" w:rsidRDefault="000C0523">
            <w:pPr>
              <w:numPr>
                <w:ilvl w:val="0"/>
                <w:numId w:val="25"/>
              </w:numPr>
              <w:pBdr>
                <w:top w:val="nil"/>
                <w:left w:val="nil"/>
                <w:bottom w:val="nil"/>
                <w:right w:val="nil"/>
                <w:between w:val="nil"/>
              </w:pBdr>
              <w:spacing w:after="120" w:line="276" w:lineRule="auto"/>
              <w:rPr>
                <w:rFonts w:ascii="Times New Roman" w:hAnsi="Times New Roman" w:cs="Times New Roman"/>
                <w:rPrChange w:id="1572" w:author="W.L.P.M. Wijetunga" w:date="2021-06-15T15:46:00Z">
                  <w:rPr/>
                </w:rPrChange>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F973B3" w:rsidRDefault="000C0523">
            <w:pPr>
              <w:numPr>
                <w:ilvl w:val="0"/>
                <w:numId w:val="25"/>
              </w:numPr>
              <w:pBdr>
                <w:top w:val="nil"/>
                <w:left w:val="nil"/>
                <w:bottom w:val="nil"/>
                <w:right w:val="nil"/>
                <w:between w:val="nil"/>
              </w:pBdr>
              <w:spacing w:after="120" w:line="276" w:lineRule="auto"/>
              <w:rPr>
                <w:rFonts w:ascii="Times New Roman" w:hAnsi="Times New Roman" w:cs="Times New Roman"/>
                <w:rPrChange w:id="1573" w:author="W.L.P.M. Wijetunga" w:date="2021-06-15T15:46:00Z">
                  <w:rPr/>
                </w:rPrChange>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F973B3" w:rsidRDefault="000C0523">
            <w:pPr>
              <w:numPr>
                <w:ilvl w:val="0"/>
                <w:numId w:val="26"/>
              </w:numPr>
              <w:pBdr>
                <w:top w:val="nil"/>
                <w:left w:val="nil"/>
                <w:bottom w:val="nil"/>
                <w:right w:val="nil"/>
                <w:between w:val="nil"/>
              </w:pBdr>
              <w:spacing w:after="120" w:line="276" w:lineRule="auto"/>
              <w:rPr>
                <w:rFonts w:ascii="Times New Roman" w:hAnsi="Times New Roman" w:cs="Times New Roman"/>
                <w:rPrChange w:id="1574" w:author="W.L.P.M. Wijetunga" w:date="2021-06-15T15:46:00Z">
                  <w:rPr/>
                </w:rPrChange>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F973B3" w:rsidRDefault="000C0523">
            <w:pPr>
              <w:numPr>
                <w:ilvl w:val="0"/>
                <w:numId w:val="26"/>
              </w:numPr>
              <w:pBdr>
                <w:top w:val="nil"/>
                <w:left w:val="nil"/>
                <w:bottom w:val="nil"/>
                <w:right w:val="nil"/>
                <w:between w:val="nil"/>
              </w:pBdr>
              <w:spacing w:after="120" w:line="276" w:lineRule="auto"/>
              <w:rPr>
                <w:rFonts w:ascii="Times New Roman" w:hAnsi="Times New Roman" w:cs="Times New Roman"/>
                <w:rPrChange w:id="1575" w:author="W.L.P.M. Wijetunga" w:date="2021-06-15T15:46:00Z">
                  <w:rPr/>
                </w:rPrChange>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F973B3" w:rsidRDefault="000C0523">
            <w:pPr>
              <w:numPr>
                <w:ilvl w:val="0"/>
                <w:numId w:val="26"/>
              </w:numPr>
              <w:pBdr>
                <w:top w:val="nil"/>
                <w:left w:val="nil"/>
                <w:bottom w:val="nil"/>
                <w:right w:val="nil"/>
                <w:between w:val="nil"/>
              </w:pBdr>
              <w:spacing w:after="120" w:line="276" w:lineRule="auto"/>
              <w:rPr>
                <w:rFonts w:ascii="Times New Roman" w:hAnsi="Times New Roman" w:cs="Times New Roman"/>
                <w:rPrChange w:id="1576" w:author="W.L.P.M. Wijetunga" w:date="2021-06-15T15:46:00Z">
                  <w:rPr/>
                </w:rPrChange>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F973B3" w:rsidRDefault="000C0523">
            <w:pPr>
              <w:numPr>
                <w:ilvl w:val="0"/>
                <w:numId w:val="26"/>
              </w:numPr>
              <w:pBdr>
                <w:top w:val="nil"/>
                <w:left w:val="nil"/>
                <w:bottom w:val="nil"/>
                <w:right w:val="nil"/>
                <w:between w:val="nil"/>
              </w:pBdr>
              <w:spacing w:after="120" w:line="276" w:lineRule="auto"/>
              <w:rPr>
                <w:rFonts w:ascii="Times New Roman" w:hAnsi="Times New Roman" w:cs="Times New Roman"/>
                <w:rPrChange w:id="1577" w:author="W.L.P.M. Wijetunga" w:date="2021-06-15T15:46:00Z">
                  <w:rPr/>
                </w:rPrChange>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F973B3" w:rsidRDefault="000C0523">
            <w:pPr>
              <w:numPr>
                <w:ilvl w:val="0"/>
                <w:numId w:val="27"/>
              </w:numPr>
              <w:pBdr>
                <w:top w:val="nil"/>
                <w:left w:val="nil"/>
                <w:bottom w:val="nil"/>
                <w:right w:val="nil"/>
                <w:between w:val="nil"/>
              </w:pBdr>
              <w:spacing w:after="120" w:line="276" w:lineRule="auto"/>
              <w:rPr>
                <w:rFonts w:ascii="Times New Roman" w:hAnsi="Times New Roman" w:cs="Times New Roman"/>
                <w:rPrChange w:id="1578" w:author="W.L.P.M. Wijetunga" w:date="2021-06-15T15:46:00Z">
                  <w:rPr/>
                </w:rPrChange>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F973B3" w:rsidRDefault="000C0523">
            <w:pPr>
              <w:numPr>
                <w:ilvl w:val="0"/>
                <w:numId w:val="27"/>
              </w:numPr>
              <w:pBdr>
                <w:top w:val="nil"/>
                <w:left w:val="nil"/>
                <w:bottom w:val="nil"/>
                <w:right w:val="nil"/>
                <w:between w:val="nil"/>
              </w:pBdr>
              <w:spacing w:after="120" w:line="276" w:lineRule="auto"/>
              <w:rPr>
                <w:rFonts w:ascii="Times New Roman" w:hAnsi="Times New Roman" w:cs="Times New Roman"/>
                <w:rPrChange w:id="1579" w:author="W.L.P.M. Wijetunga" w:date="2021-06-15T15:46:00Z">
                  <w:rPr/>
                </w:rPrChange>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F973B3" w:rsidRDefault="000C0523">
            <w:pPr>
              <w:numPr>
                <w:ilvl w:val="0"/>
                <w:numId w:val="27"/>
              </w:numPr>
              <w:pBdr>
                <w:top w:val="nil"/>
                <w:left w:val="nil"/>
                <w:bottom w:val="nil"/>
                <w:right w:val="nil"/>
                <w:between w:val="nil"/>
              </w:pBdr>
              <w:spacing w:after="120" w:line="276" w:lineRule="auto"/>
              <w:rPr>
                <w:rFonts w:ascii="Times New Roman" w:hAnsi="Times New Roman" w:cs="Times New Roman"/>
                <w:rPrChange w:id="1580" w:author="W.L.P.M. Wijetunga" w:date="2021-06-15T15:46:00Z">
                  <w:rPr/>
                </w:rPrChange>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F973B3" w:rsidRDefault="000C0523">
            <w:pPr>
              <w:numPr>
                <w:ilvl w:val="0"/>
                <w:numId w:val="27"/>
              </w:numPr>
              <w:pBdr>
                <w:top w:val="nil"/>
                <w:left w:val="nil"/>
                <w:bottom w:val="nil"/>
                <w:right w:val="nil"/>
                <w:between w:val="nil"/>
              </w:pBdr>
              <w:spacing w:after="120" w:line="276" w:lineRule="auto"/>
              <w:rPr>
                <w:rFonts w:ascii="Times New Roman" w:hAnsi="Times New Roman" w:cs="Times New Roman"/>
                <w:rPrChange w:id="1581" w:author="W.L.P.M. Wijetunga" w:date="2021-06-15T15:46:00Z">
                  <w:rPr/>
                </w:rPrChange>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F973B3" w:rsidRDefault="000C0523">
            <w:pPr>
              <w:numPr>
                <w:ilvl w:val="0"/>
                <w:numId w:val="27"/>
              </w:numPr>
              <w:pBdr>
                <w:top w:val="nil"/>
                <w:left w:val="nil"/>
                <w:bottom w:val="nil"/>
                <w:right w:val="nil"/>
                <w:between w:val="nil"/>
              </w:pBdr>
              <w:spacing w:after="120" w:line="276" w:lineRule="auto"/>
              <w:rPr>
                <w:rFonts w:ascii="Times New Roman" w:hAnsi="Times New Roman" w:cs="Times New Roman"/>
                <w:rPrChange w:id="1582" w:author="W.L.P.M. Wijetunga" w:date="2021-06-15T15:46:00Z">
                  <w:rPr/>
                </w:rPrChange>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5. User’s mobile will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F973B3" w:rsidRDefault="000C0523">
            <w:pPr>
              <w:numPr>
                <w:ilvl w:val="0"/>
                <w:numId w:val="28"/>
              </w:numPr>
              <w:pBdr>
                <w:top w:val="nil"/>
                <w:left w:val="nil"/>
                <w:bottom w:val="nil"/>
                <w:right w:val="nil"/>
                <w:between w:val="nil"/>
              </w:pBdr>
              <w:spacing w:after="120" w:line="276" w:lineRule="auto"/>
              <w:rPr>
                <w:rFonts w:ascii="Times New Roman" w:hAnsi="Times New Roman" w:cs="Times New Roman"/>
                <w:rPrChange w:id="1583" w:author="W.L.P.M. Wijetunga" w:date="2021-06-15T15:46:00Z">
                  <w:rPr/>
                </w:rPrChange>
              </w:rPr>
            </w:pPr>
            <w:r w:rsidRPr="00F973B3">
              <w:rPr>
                <w:rFonts w:ascii="Times New Roman" w:eastAsia="Times New Roman" w:hAnsi="Times New Roman" w:cs="Times New Roman"/>
                <w:color w:val="000000"/>
                <w:sz w:val="24"/>
                <w:szCs w:val="24"/>
              </w:rPr>
              <w:t>The customer will enter the relevant card details.</w:t>
            </w:r>
          </w:p>
          <w:p w14:paraId="000002A6" w14:textId="77777777" w:rsidR="003A2128" w:rsidRPr="00F973B3" w:rsidRDefault="000C0523">
            <w:pPr>
              <w:numPr>
                <w:ilvl w:val="0"/>
                <w:numId w:val="28"/>
              </w:numPr>
              <w:pBdr>
                <w:top w:val="nil"/>
                <w:left w:val="nil"/>
                <w:bottom w:val="nil"/>
                <w:right w:val="nil"/>
                <w:between w:val="nil"/>
              </w:pBdr>
              <w:spacing w:after="120" w:line="276" w:lineRule="auto"/>
              <w:rPr>
                <w:rFonts w:ascii="Times New Roman" w:hAnsi="Times New Roman" w:cs="Times New Roman"/>
                <w:rPrChange w:id="1584" w:author="W.L.P.M. Wijetunga" w:date="2021-06-15T15:46:00Z">
                  <w:rPr/>
                </w:rPrChange>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F973B3" w:rsidRDefault="000C0523">
            <w:pPr>
              <w:numPr>
                <w:ilvl w:val="0"/>
                <w:numId w:val="28"/>
              </w:numPr>
              <w:pBdr>
                <w:top w:val="nil"/>
                <w:left w:val="nil"/>
                <w:bottom w:val="nil"/>
                <w:right w:val="nil"/>
                <w:between w:val="nil"/>
              </w:pBdr>
              <w:spacing w:after="120" w:line="276" w:lineRule="auto"/>
              <w:rPr>
                <w:rFonts w:ascii="Times New Roman" w:hAnsi="Times New Roman" w:cs="Times New Roman"/>
                <w:rPrChange w:id="1585" w:author="W.L.P.M. Wijetunga" w:date="2021-06-15T15:46:00Z">
                  <w:rPr/>
                </w:rPrChange>
              </w:rPr>
            </w:pPr>
            <w:r w:rsidRPr="00F973B3">
              <w:rPr>
                <w:rFonts w:ascii="Times New Roman" w:eastAsia="Times New Roman" w:hAnsi="Times New Roman" w:cs="Times New Roman"/>
                <w:color w:val="000000"/>
                <w:sz w:val="24"/>
                <w:szCs w:val="24"/>
              </w:rPr>
              <w:t>The customer will receive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F973B3" w:rsidRDefault="000C0523">
            <w:pPr>
              <w:numPr>
                <w:ilvl w:val="0"/>
                <w:numId w:val="19"/>
              </w:numPr>
              <w:pBdr>
                <w:top w:val="nil"/>
                <w:left w:val="nil"/>
                <w:bottom w:val="nil"/>
                <w:right w:val="nil"/>
                <w:between w:val="nil"/>
              </w:pBdr>
              <w:spacing w:after="120" w:line="276" w:lineRule="auto"/>
              <w:rPr>
                <w:rFonts w:ascii="Times New Roman" w:hAnsi="Times New Roman" w:cs="Times New Roman"/>
                <w:rPrChange w:id="1586" w:author="W.L.P.M. Wijetunga" w:date="2021-06-15T15:46:00Z">
                  <w:rPr/>
                </w:rPrChange>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F973B3" w:rsidRDefault="000C0523">
            <w:pPr>
              <w:numPr>
                <w:ilvl w:val="0"/>
                <w:numId w:val="19"/>
              </w:numPr>
              <w:pBdr>
                <w:top w:val="nil"/>
                <w:left w:val="nil"/>
                <w:bottom w:val="nil"/>
                <w:right w:val="nil"/>
                <w:between w:val="nil"/>
              </w:pBdr>
              <w:spacing w:after="120" w:line="276" w:lineRule="auto"/>
              <w:rPr>
                <w:rFonts w:ascii="Times New Roman" w:hAnsi="Times New Roman" w:cs="Times New Roman"/>
                <w:rPrChange w:id="1587" w:author="W.L.P.M. Wijetunga" w:date="2021-06-15T15:46:00Z">
                  <w:rPr/>
                </w:rPrChange>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F973B3" w:rsidRDefault="000C0523">
            <w:pPr>
              <w:numPr>
                <w:ilvl w:val="0"/>
                <w:numId w:val="19"/>
              </w:numPr>
              <w:pBdr>
                <w:top w:val="nil"/>
                <w:left w:val="nil"/>
                <w:bottom w:val="nil"/>
                <w:right w:val="nil"/>
                <w:between w:val="nil"/>
              </w:pBdr>
              <w:spacing w:after="120" w:line="276" w:lineRule="auto"/>
              <w:rPr>
                <w:rFonts w:ascii="Times New Roman" w:hAnsi="Times New Roman" w:cs="Times New Roman"/>
                <w:rPrChange w:id="1588" w:author="W.L.P.M. Wijetunga" w:date="2021-06-15T15:46:00Z">
                  <w:rPr/>
                </w:rPrChange>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89" w:author="W.L.P.M. Wijetunga" w:date="2021-06-15T15:46:00Z">
                  <w:rPr/>
                </w:rPrChange>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0" w:author="W.L.P.M. Wijetunga" w:date="2021-06-15T15:46:00Z">
                  <w:rPr/>
                </w:rPrChange>
              </w:rPr>
            </w:pPr>
            <w:r w:rsidRPr="00F973B3">
              <w:rPr>
                <w:rFonts w:ascii="Times New Roman" w:eastAsia="Times New Roman" w:hAnsi="Times New Roman" w:cs="Times New Roman"/>
                <w:color w:val="000000"/>
                <w:sz w:val="24"/>
                <w:szCs w:val="24"/>
              </w:rPr>
              <w:t>Click cancel booking icon</w:t>
            </w:r>
          </w:p>
          <w:p w14:paraId="000002E9"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1" w:author="W.L.P.M. Wijetunga" w:date="2021-06-15T15:46:00Z">
                  <w:rPr/>
                </w:rPrChange>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2" w:author="W.L.P.M. Wijetunga" w:date="2021-06-15T15:46:00Z">
                  <w:rPr/>
                </w:rPrChange>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3" w:author="W.L.P.M. Wijetunga" w:date="2021-06-15T15:46:00Z">
                  <w:rPr/>
                </w:rPrChange>
              </w:rPr>
            </w:pPr>
            <w:r w:rsidRPr="00F973B3">
              <w:rPr>
                <w:rFonts w:ascii="Times New Roman" w:eastAsia="Times New Roman" w:hAnsi="Times New Roman" w:cs="Times New Roman"/>
                <w:color w:val="000000"/>
                <w:sz w:val="24"/>
                <w:szCs w:val="24"/>
              </w:rPr>
              <w:t>Enter verification code</w:t>
            </w:r>
          </w:p>
          <w:p w14:paraId="000002EC"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4" w:author="W.L.P.M. Wijetunga" w:date="2021-06-15T15:46:00Z">
                  <w:rPr/>
                </w:rPrChange>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F973B3" w:rsidRDefault="000C0523">
            <w:pPr>
              <w:numPr>
                <w:ilvl w:val="0"/>
                <w:numId w:val="20"/>
              </w:numPr>
              <w:pBdr>
                <w:top w:val="nil"/>
                <w:left w:val="nil"/>
                <w:bottom w:val="nil"/>
                <w:right w:val="nil"/>
                <w:between w:val="nil"/>
              </w:pBdr>
              <w:spacing w:after="120" w:line="276" w:lineRule="auto"/>
              <w:rPr>
                <w:rFonts w:ascii="Times New Roman" w:hAnsi="Times New Roman" w:cs="Times New Roman"/>
                <w:rPrChange w:id="1595" w:author="W.L.P.M. Wijetunga" w:date="2021-06-15T15:46:00Z">
                  <w:rPr/>
                </w:rPrChange>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F973B3" w:rsidRDefault="000C0523">
            <w:pPr>
              <w:numPr>
                <w:ilvl w:val="0"/>
                <w:numId w:val="21"/>
              </w:numPr>
              <w:pBdr>
                <w:top w:val="nil"/>
                <w:left w:val="nil"/>
                <w:bottom w:val="nil"/>
                <w:right w:val="nil"/>
                <w:between w:val="nil"/>
              </w:pBdr>
              <w:spacing w:after="120" w:line="276" w:lineRule="auto"/>
              <w:rPr>
                <w:rFonts w:ascii="Times New Roman" w:hAnsi="Times New Roman" w:cs="Times New Roman"/>
                <w:rPrChange w:id="1596" w:author="W.L.P.M. Wijetunga" w:date="2021-06-15T15:46:00Z">
                  <w:rPr/>
                </w:rPrChange>
              </w:rPr>
            </w:pPr>
            <w:r w:rsidRPr="00F973B3">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F973B3" w:rsidRDefault="000C0523">
            <w:pPr>
              <w:numPr>
                <w:ilvl w:val="0"/>
                <w:numId w:val="21"/>
              </w:numPr>
              <w:pBdr>
                <w:top w:val="nil"/>
                <w:left w:val="nil"/>
                <w:bottom w:val="nil"/>
                <w:right w:val="nil"/>
                <w:between w:val="nil"/>
              </w:pBdr>
              <w:spacing w:after="120" w:line="276" w:lineRule="auto"/>
              <w:rPr>
                <w:rFonts w:ascii="Times New Roman" w:hAnsi="Times New Roman" w:cs="Times New Roman"/>
                <w:rPrChange w:id="1597" w:author="W.L.P.M. Wijetunga" w:date="2021-06-15T15:46:00Z">
                  <w:rPr/>
                </w:rPrChange>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F973B3" w:rsidRDefault="000C0523">
            <w:pPr>
              <w:numPr>
                <w:ilvl w:val="0"/>
                <w:numId w:val="21"/>
              </w:numPr>
              <w:pBdr>
                <w:top w:val="nil"/>
                <w:left w:val="nil"/>
                <w:bottom w:val="nil"/>
                <w:right w:val="nil"/>
                <w:between w:val="nil"/>
              </w:pBdr>
              <w:spacing w:after="120" w:line="276" w:lineRule="auto"/>
              <w:rPr>
                <w:rFonts w:ascii="Times New Roman" w:hAnsi="Times New Roman" w:cs="Times New Roman"/>
                <w:rPrChange w:id="1598" w:author="W.L.P.M. Wijetunga" w:date="2021-06-15T15:46:00Z">
                  <w:rPr/>
                </w:rPrChange>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F973B3" w:rsidRDefault="000C0523">
            <w:pPr>
              <w:numPr>
                <w:ilvl w:val="0"/>
                <w:numId w:val="21"/>
              </w:numPr>
              <w:pBdr>
                <w:top w:val="nil"/>
                <w:left w:val="nil"/>
                <w:bottom w:val="nil"/>
                <w:right w:val="nil"/>
                <w:between w:val="nil"/>
              </w:pBdr>
              <w:spacing w:after="120" w:line="276" w:lineRule="auto"/>
              <w:rPr>
                <w:rFonts w:ascii="Times New Roman" w:hAnsi="Times New Roman" w:cs="Times New Roman"/>
                <w:rPrChange w:id="1599" w:author="W.L.P.M. Wijetunga" w:date="2021-06-15T15:46:00Z">
                  <w:rPr/>
                </w:rPrChange>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F973B3" w:rsidRDefault="000C0523">
            <w:pPr>
              <w:numPr>
                <w:ilvl w:val="0"/>
                <w:numId w:val="21"/>
              </w:numPr>
              <w:pBdr>
                <w:top w:val="nil"/>
                <w:left w:val="nil"/>
                <w:bottom w:val="nil"/>
                <w:right w:val="nil"/>
                <w:between w:val="nil"/>
              </w:pBdr>
              <w:spacing w:after="120" w:line="276" w:lineRule="auto"/>
              <w:rPr>
                <w:rFonts w:ascii="Times New Roman" w:hAnsi="Times New Roman" w:cs="Times New Roman"/>
                <w:rPrChange w:id="1600" w:author="W.L.P.M. Wijetunga" w:date="2021-06-15T15:46:00Z">
                  <w:rPr/>
                </w:rPrChange>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1" w:author="W.L.P.M. Wijetunga" w:date="2021-06-15T15:46:00Z">
                  <w:rPr/>
                </w:rPrChange>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2" w:author="W.L.P.M. Wijetunga" w:date="2021-06-15T15:46:00Z">
                  <w:rPr/>
                </w:rPrChange>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3" w:author="W.L.P.M. Wijetunga" w:date="2021-06-15T15:46:00Z">
                  <w:rPr/>
                </w:rPrChange>
              </w:rPr>
            </w:pPr>
            <w:r w:rsidRPr="00F973B3">
              <w:rPr>
                <w:rFonts w:ascii="Times New Roman" w:eastAsia="Times New Roman" w:hAnsi="Times New Roman" w:cs="Times New Roman"/>
                <w:color w:val="000000"/>
                <w:sz w:val="24"/>
                <w:szCs w:val="24"/>
              </w:rPr>
              <w:t>Admin will get notified about the posted issue.</w:t>
            </w:r>
          </w:p>
          <w:p w14:paraId="0000032A"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4" w:author="W.L.P.M. Wijetunga" w:date="2021-06-15T15:46:00Z">
                  <w:rPr/>
                </w:rPrChange>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5" w:author="W.L.P.M. Wijetunga" w:date="2021-06-15T15:46:00Z">
                  <w:rPr/>
                </w:rPrChange>
              </w:rPr>
            </w:pPr>
            <w:r w:rsidRPr="00F973B3">
              <w:rPr>
                <w:rFonts w:ascii="Times New Roman" w:eastAsia="Times New Roman" w:hAnsi="Times New Roman" w:cs="Times New Roman"/>
                <w:color w:val="000000"/>
                <w:sz w:val="24"/>
                <w:szCs w:val="24"/>
              </w:rPr>
              <w:t>System sends the complaint reference number.</w:t>
            </w:r>
          </w:p>
          <w:p w14:paraId="0000032C"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6" w:author="W.L.P.M. Wijetunga" w:date="2021-06-15T15:46:00Z">
                  <w:rPr/>
                </w:rPrChange>
              </w:rPr>
            </w:pPr>
            <w:r w:rsidRPr="00F973B3">
              <w:rPr>
                <w:rFonts w:ascii="Times New Roman" w:eastAsia="Times New Roman" w:hAnsi="Times New Roman" w:cs="Times New Roman"/>
                <w:color w:val="000000"/>
                <w:sz w:val="24"/>
                <w:szCs w:val="24"/>
              </w:rPr>
              <w:t>Admin will provide necessary solutions.</w:t>
            </w:r>
          </w:p>
          <w:p w14:paraId="0000032D" w14:textId="77777777" w:rsidR="003A2128" w:rsidRPr="00F973B3" w:rsidRDefault="000C0523">
            <w:pPr>
              <w:numPr>
                <w:ilvl w:val="0"/>
                <w:numId w:val="22"/>
              </w:numPr>
              <w:pBdr>
                <w:top w:val="nil"/>
                <w:left w:val="nil"/>
                <w:bottom w:val="nil"/>
                <w:right w:val="nil"/>
                <w:between w:val="nil"/>
              </w:pBdr>
              <w:spacing w:after="120" w:line="276" w:lineRule="auto"/>
              <w:rPr>
                <w:rFonts w:ascii="Times New Roman" w:hAnsi="Times New Roman" w:cs="Times New Roman"/>
                <w:rPrChange w:id="1607" w:author="W.L.P.M. Wijetunga" w:date="2021-06-15T15:46:00Z">
                  <w:rPr/>
                </w:rPrChange>
              </w:rPr>
            </w:pPr>
            <w:r w:rsidRPr="00F973B3">
              <w:rPr>
                <w:rFonts w:ascii="Times New Roman" w:eastAsia="Times New Roman" w:hAnsi="Times New Roman" w:cs="Times New Roman"/>
                <w:color w:val="000000"/>
                <w:sz w:val="24"/>
                <w:szCs w:val="24"/>
              </w:rPr>
              <w:t>The user will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issue will 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F973B3" w:rsidRDefault="000C0523">
            <w:pPr>
              <w:numPr>
                <w:ilvl w:val="0"/>
                <w:numId w:val="3"/>
              </w:numPr>
              <w:pBdr>
                <w:top w:val="nil"/>
                <w:left w:val="nil"/>
                <w:bottom w:val="nil"/>
                <w:right w:val="nil"/>
                <w:between w:val="nil"/>
              </w:pBdr>
              <w:spacing w:after="120" w:line="276" w:lineRule="auto"/>
              <w:rPr>
                <w:rFonts w:ascii="Times New Roman" w:hAnsi="Times New Roman" w:cs="Times New Roman"/>
                <w:rPrChange w:id="1608" w:author="W.L.P.M. Wijetunga" w:date="2021-06-15T15:46:00Z">
                  <w:rPr/>
                </w:rPrChange>
              </w:rPr>
            </w:pPr>
            <w:r w:rsidRPr="00F973B3">
              <w:rPr>
                <w:rFonts w:ascii="Times New Roman" w:eastAsia="Times New Roman" w:hAnsi="Times New Roman" w:cs="Times New Roman"/>
                <w:color w:val="000000"/>
                <w:sz w:val="24"/>
                <w:szCs w:val="24"/>
              </w:rPr>
              <w:t>User can go my profile.</w:t>
            </w:r>
          </w:p>
          <w:p w14:paraId="00000349" w14:textId="77777777" w:rsidR="003A2128" w:rsidRPr="00F973B3" w:rsidRDefault="000C0523">
            <w:pPr>
              <w:numPr>
                <w:ilvl w:val="0"/>
                <w:numId w:val="3"/>
              </w:numPr>
              <w:pBdr>
                <w:top w:val="nil"/>
                <w:left w:val="nil"/>
                <w:bottom w:val="nil"/>
                <w:right w:val="nil"/>
                <w:between w:val="nil"/>
              </w:pBdr>
              <w:spacing w:after="120" w:line="276" w:lineRule="auto"/>
              <w:rPr>
                <w:rFonts w:ascii="Times New Roman" w:hAnsi="Times New Roman" w:cs="Times New Roman"/>
                <w:rPrChange w:id="1609" w:author="W.L.P.M. Wijetunga" w:date="2021-06-15T15:46:00Z">
                  <w:rPr/>
                </w:rPrChange>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0" w:author="W.L.P.M. Wijetunga" w:date="2021-06-15T15:46:00Z">
                  <w:rPr/>
                </w:rPrChange>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1" w:author="W.L.P.M. Wijetunga" w:date="2021-06-15T15:46:00Z">
                  <w:rPr/>
                </w:rPrChange>
              </w:rPr>
            </w:pPr>
            <w:r w:rsidRPr="00F973B3">
              <w:rPr>
                <w:rFonts w:ascii="Times New Roman" w:eastAsia="Times New Roman" w:hAnsi="Times New Roman" w:cs="Times New Roman"/>
                <w:color w:val="000000"/>
                <w:sz w:val="24"/>
                <w:szCs w:val="24"/>
              </w:rPr>
              <w:t>Submit the application.</w:t>
            </w:r>
          </w:p>
          <w:p w14:paraId="0000036D"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2" w:author="W.L.P.M. Wijetunga" w:date="2021-06-15T15:46:00Z">
                  <w:rPr/>
                </w:rPrChange>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3" w:author="W.L.P.M. Wijetunga" w:date="2021-06-15T15:46:00Z">
                  <w:rPr/>
                </w:rPrChange>
              </w:rPr>
            </w:pPr>
            <w:r w:rsidRPr="00F973B3">
              <w:rPr>
                <w:rFonts w:ascii="Times New Roman" w:eastAsia="Times New Roman" w:hAnsi="Times New Roman" w:cs="Times New Roman"/>
                <w:color w:val="000000"/>
                <w:sz w:val="24"/>
                <w:szCs w:val="24"/>
              </w:rPr>
              <w:t>Contact the sports arena.</w:t>
            </w:r>
          </w:p>
          <w:p w14:paraId="0000036F"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4" w:author="W.L.P.M. Wijetunga" w:date="2021-06-15T15:46:00Z">
                  <w:rPr/>
                </w:rPrChange>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5" w:author="W.L.P.M. Wijetunga" w:date="2021-06-15T15:46:00Z">
                  <w:rPr/>
                </w:rPrChange>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6" w:author="W.L.P.M. Wijetunga" w:date="2021-06-15T15:46:00Z">
                  <w:rPr/>
                </w:rPrChange>
              </w:rPr>
            </w:pPr>
            <w:r w:rsidRPr="00F973B3">
              <w:rPr>
                <w:rFonts w:ascii="Times New Roman" w:eastAsia="Times New Roman" w:hAnsi="Times New Roman" w:cs="Times New Roman"/>
                <w:color w:val="000000"/>
                <w:sz w:val="24"/>
                <w:szCs w:val="24"/>
              </w:rPr>
              <w:t>List the account on site.</w:t>
            </w:r>
          </w:p>
          <w:p w14:paraId="00000372" w14:textId="77777777" w:rsidR="003A2128" w:rsidRPr="00F973B3" w:rsidRDefault="000C0523">
            <w:pPr>
              <w:numPr>
                <w:ilvl w:val="0"/>
                <w:numId w:val="4"/>
              </w:numPr>
              <w:pBdr>
                <w:top w:val="nil"/>
                <w:left w:val="nil"/>
                <w:bottom w:val="nil"/>
                <w:right w:val="nil"/>
                <w:between w:val="nil"/>
              </w:pBdr>
              <w:spacing w:after="120" w:line="276" w:lineRule="auto"/>
              <w:rPr>
                <w:rFonts w:ascii="Times New Roman" w:hAnsi="Times New Roman" w:cs="Times New Roman"/>
                <w:rPrChange w:id="1617" w:author="W.L.P.M. Wijetunga" w:date="2021-06-15T15:46:00Z">
                  <w:rPr/>
                </w:rPrChange>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F973B3" w:rsidRDefault="000C0523">
            <w:pPr>
              <w:numPr>
                <w:ilvl w:val="0"/>
                <w:numId w:val="6"/>
              </w:numPr>
              <w:pBdr>
                <w:top w:val="nil"/>
                <w:left w:val="nil"/>
                <w:bottom w:val="nil"/>
                <w:right w:val="nil"/>
                <w:between w:val="nil"/>
              </w:pBdr>
              <w:spacing w:after="120" w:line="276" w:lineRule="auto"/>
              <w:rPr>
                <w:rFonts w:ascii="Times New Roman" w:hAnsi="Times New Roman" w:cs="Times New Roman"/>
                <w:rPrChange w:id="1618" w:author="W.L.P.M. Wijetunga" w:date="2021-06-15T15:46:00Z">
                  <w:rPr/>
                </w:rPrChange>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F973B3" w:rsidRDefault="000C0523">
            <w:pPr>
              <w:numPr>
                <w:ilvl w:val="0"/>
                <w:numId w:val="6"/>
              </w:numPr>
              <w:pBdr>
                <w:top w:val="nil"/>
                <w:left w:val="nil"/>
                <w:bottom w:val="nil"/>
                <w:right w:val="nil"/>
                <w:between w:val="nil"/>
              </w:pBdr>
              <w:spacing w:after="120" w:line="276" w:lineRule="auto"/>
              <w:rPr>
                <w:rFonts w:ascii="Times New Roman" w:hAnsi="Times New Roman" w:cs="Times New Roman"/>
                <w:rPrChange w:id="1619" w:author="W.L.P.M. Wijetunga" w:date="2021-06-15T15:46:00Z">
                  <w:rPr/>
                </w:rPrChange>
              </w:rPr>
            </w:pPr>
            <w:r w:rsidRPr="00F973B3">
              <w:rPr>
                <w:rFonts w:ascii="Times New Roman" w:eastAsia="Times New Roman" w:hAnsi="Times New Roman" w:cs="Times New Roman"/>
                <w:color w:val="000000"/>
                <w:sz w:val="24"/>
                <w:szCs w:val="24"/>
              </w:rPr>
              <w:t>Change the detail</w:t>
            </w:r>
          </w:p>
          <w:p w14:paraId="0000038B" w14:textId="77777777" w:rsidR="003A2128" w:rsidRPr="00F973B3" w:rsidRDefault="000C0523">
            <w:pPr>
              <w:numPr>
                <w:ilvl w:val="0"/>
                <w:numId w:val="6"/>
              </w:numPr>
              <w:pBdr>
                <w:top w:val="nil"/>
                <w:left w:val="nil"/>
                <w:bottom w:val="nil"/>
                <w:right w:val="nil"/>
                <w:between w:val="nil"/>
              </w:pBdr>
              <w:spacing w:after="120" w:line="276" w:lineRule="auto"/>
              <w:rPr>
                <w:rFonts w:ascii="Times New Roman" w:hAnsi="Times New Roman" w:cs="Times New Roman"/>
                <w:rPrChange w:id="1620" w:author="W.L.P.M. Wijetunga" w:date="2021-06-15T15:46:00Z">
                  <w:rPr/>
                </w:rPrChange>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F973B3" w:rsidRDefault="000C0523">
            <w:pPr>
              <w:numPr>
                <w:ilvl w:val="0"/>
                <w:numId w:val="6"/>
              </w:numPr>
              <w:pBdr>
                <w:top w:val="nil"/>
                <w:left w:val="nil"/>
                <w:bottom w:val="nil"/>
                <w:right w:val="nil"/>
                <w:between w:val="nil"/>
              </w:pBdr>
              <w:spacing w:after="120" w:line="276" w:lineRule="auto"/>
              <w:rPr>
                <w:rFonts w:ascii="Times New Roman" w:hAnsi="Times New Roman" w:cs="Times New Roman"/>
                <w:rPrChange w:id="1621" w:author="W.L.P.M. Wijetunga" w:date="2021-06-15T15:46:00Z">
                  <w:rPr/>
                </w:rPrChange>
              </w:rPr>
            </w:pPr>
            <w:r w:rsidRPr="00F973B3">
              <w:rPr>
                <w:rFonts w:ascii="Times New Roman" w:eastAsia="Times New Roman" w:hAnsi="Times New Roman" w:cs="Times New Roman"/>
                <w:color w:val="000000"/>
                <w:sz w:val="24"/>
                <w:szCs w:val="24"/>
              </w:rPr>
              <w:t>Save and end the session</w:t>
            </w:r>
          </w:p>
          <w:p w14:paraId="0000038D" w14:textId="77777777" w:rsidR="003A2128" w:rsidRPr="00F973B3" w:rsidRDefault="000C0523">
            <w:pPr>
              <w:numPr>
                <w:ilvl w:val="0"/>
                <w:numId w:val="6"/>
              </w:numPr>
              <w:pBdr>
                <w:top w:val="nil"/>
                <w:left w:val="nil"/>
                <w:bottom w:val="nil"/>
                <w:right w:val="nil"/>
                <w:between w:val="nil"/>
              </w:pBdr>
              <w:spacing w:after="120" w:line="276" w:lineRule="auto"/>
              <w:rPr>
                <w:rFonts w:ascii="Times New Roman" w:hAnsi="Times New Roman" w:cs="Times New Roman"/>
                <w:rPrChange w:id="1622" w:author="W.L.P.M. Wijetunga" w:date="2021-06-15T15:46:00Z">
                  <w:rPr/>
                </w:rPrChange>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3" w:author="W.L.P.M. Wijetunga" w:date="2021-06-15T15:46:00Z">
                  <w:rPr/>
                </w:rPrChange>
              </w:rPr>
            </w:pPr>
            <w:r w:rsidRPr="00F973B3">
              <w:rPr>
                <w:rFonts w:ascii="Times New Roman" w:eastAsia="Times New Roman" w:hAnsi="Times New Roman" w:cs="Times New Roman"/>
                <w:color w:val="000000"/>
                <w:sz w:val="24"/>
                <w:szCs w:val="24"/>
              </w:rPr>
              <w:t>View Booking slots.</w:t>
            </w:r>
          </w:p>
          <w:p w14:paraId="000003AC"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4" w:author="W.L.P.M. Wijetunga" w:date="2021-06-15T15:46:00Z">
                  <w:rPr/>
                </w:rPrChange>
              </w:rPr>
            </w:pPr>
            <w:r w:rsidRPr="00F973B3">
              <w:rPr>
                <w:rFonts w:ascii="Times New Roman" w:eastAsia="Times New Roman" w:hAnsi="Times New Roman" w:cs="Times New Roman"/>
                <w:color w:val="000000"/>
                <w:sz w:val="24"/>
                <w:szCs w:val="24"/>
              </w:rPr>
              <w:t>Select the time slot.</w:t>
            </w:r>
          </w:p>
          <w:p w14:paraId="000003AD"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5" w:author="W.L.P.M. Wijetunga" w:date="2021-06-15T15:46:00Z">
                  <w:rPr/>
                </w:rPrChange>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6" w:author="W.L.P.M. Wijetunga" w:date="2021-06-15T15:46:00Z">
                  <w:rPr/>
                </w:rPrChange>
              </w:rPr>
            </w:pPr>
            <w:r w:rsidRPr="00F973B3">
              <w:rPr>
                <w:rFonts w:ascii="Times New Roman" w:eastAsia="Times New Roman" w:hAnsi="Times New Roman" w:cs="Times New Roman"/>
                <w:color w:val="000000"/>
                <w:sz w:val="24"/>
                <w:szCs w:val="24"/>
              </w:rPr>
              <w:t>Get the payment (optional).</w:t>
            </w:r>
          </w:p>
          <w:p w14:paraId="000003AF"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7" w:author="W.L.P.M. Wijetunga" w:date="2021-06-15T15:46:00Z">
                  <w:rPr/>
                </w:rPrChange>
              </w:rPr>
            </w:pPr>
            <w:r w:rsidRPr="00F973B3">
              <w:rPr>
                <w:rFonts w:ascii="Times New Roman" w:eastAsia="Times New Roman" w:hAnsi="Times New Roman" w:cs="Times New Roman"/>
                <w:color w:val="000000"/>
                <w:sz w:val="24"/>
                <w:szCs w:val="24"/>
              </w:rPr>
              <w:t>Book the time slot.</w:t>
            </w:r>
          </w:p>
          <w:p w14:paraId="000003B0" w14:textId="77777777" w:rsidR="003A2128" w:rsidRPr="00F973B3" w:rsidRDefault="000C0523">
            <w:pPr>
              <w:numPr>
                <w:ilvl w:val="0"/>
                <w:numId w:val="8"/>
              </w:numPr>
              <w:pBdr>
                <w:top w:val="nil"/>
                <w:left w:val="nil"/>
                <w:bottom w:val="nil"/>
                <w:right w:val="nil"/>
                <w:between w:val="nil"/>
              </w:pBdr>
              <w:spacing w:after="120" w:line="276" w:lineRule="auto"/>
              <w:rPr>
                <w:rFonts w:ascii="Times New Roman" w:hAnsi="Times New Roman" w:cs="Times New Roman"/>
                <w:rPrChange w:id="1628" w:author="W.L.P.M. Wijetunga" w:date="2021-06-15T15:46:00Z">
                  <w:rPr/>
                </w:rPrChange>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F973B3" w:rsidRDefault="000C0523">
            <w:pPr>
              <w:numPr>
                <w:ilvl w:val="0"/>
                <w:numId w:val="11"/>
              </w:numPr>
              <w:pBdr>
                <w:top w:val="nil"/>
                <w:left w:val="nil"/>
                <w:bottom w:val="nil"/>
                <w:right w:val="nil"/>
                <w:between w:val="nil"/>
              </w:pBdr>
              <w:spacing w:after="120" w:line="276" w:lineRule="auto"/>
              <w:rPr>
                <w:rFonts w:ascii="Times New Roman" w:hAnsi="Times New Roman" w:cs="Times New Roman"/>
                <w:rPrChange w:id="1629" w:author="W.L.P.M. Wijetunga" w:date="2021-06-15T15:46:00Z">
                  <w:rPr/>
                </w:rPrChange>
              </w:rPr>
            </w:pPr>
            <w:r w:rsidRPr="00F973B3">
              <w:rPr>
                <w:rFonts w:ascii="Times New Roman" w:eastAsia="Times New Roman" w:hAnsi="Times New Roman" w:cs="Times New Roman"/>
                <w:color w:val="000000"/>
                <w:sz w:val="24"/>
                <w:szCs w:val="24"/>
              </w:rPr>
              <w:t>Select view Bookings.</w:t>
            </w:r>
          </w:p>
          <w:p w14:paraId="000003D0" w14:textId="77777777" w:rsidR="003A2128" w:rsidRPr="00F973B3" w:rsidRDefault="000C0523">
            <w:pPr>
              <w:numPr>
                <w:ilvl w:val="0"/>
                <w:numId w:val="11"/>
              </w:numPr>
              <w:pBdr>
                <w:top w:val="nil"/>
                <w:left w:val="nil"/>
                <w:bottom w:val="nil"/>
                <w:right w:val="nil"/>
                <w:between w:val="nil"/>
              </w:pBdr>
              <w:spacing w:after="120" w:line="276" w:lineRule="auto"/>
              <w:rPr>
                <w:rFonts w:ascii="Times New Roman" w:hAnsi="Times New Roman" w:cs="Times New Roman"/>
                <w:rPrChange w:id="1630" w:author="W.L.P.M. Wijetunga" w:date="2021-06-15T15:46:00Z">
                  <w:rPr/>
                </w:rPrChange>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F973B3" w:rsidRDefault="000C0523">
            <w:pPr>
              <w:numPr>
                <w:ilvl w:val="0"/>
                <w:numId w:val="11"/>
              </w:numPr>
              <w:pBdr>
                <w:top w:val="nil"/>
                <w:left w:val="nil"/>
                <w:bottom w:val="nil"/>
                <w:right w:val="nil"/>
                <w:between w:val="nil"/>
              </w:pBdr>
              <w:spacing w:after="120" w:line="276" w:lineRule="auto"/>
              <w:rPr>
                <w:rFonts w:ascii="Times New Roman" w:hAnsi="Times New Roman" w:cs="Times New Roman"/>
                <w:rPrChange w:id="1631" w:author="W.L.P.M. Wijetunga" w:date="2021-06-15T15:46:00Z">
                  <w:rPr/>
                </w:rPrChange>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2" w:author="W.L.P.M. Wijetunga" w:date="2021-06-15T15:46:00Z">
                  <w:rPr/>
                </w:rPrChange>
              </w:rPr>
            </w:pPr>
            <w:r w:rsidRPr="00F973B3">
              <w:rPr>
                <w:rFonts w:ascii="Times New Roman" w:eastAsia="Times New Roman" w:hAnsi="Times New Roman" w:cs="Times New Roman"/>
                <w:color w:val="000000"/>
                <w:sz w:val="24"/>
                <w:szCs w:val="24"/>
              </w:rPr>
              <w:t>Go to bookings</w:t>
            </w:r>
          </w:p>
          <w:p w14:paraId="000003F4"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3" w:author="W.L.P.M. Wijetunga" w:date="2021-06-15T15:46:00Z">
                  <w:rPr/>
                </w:rPrChange>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4" w:author="W.L.P.M. Wijetunga" w:date="2021-06-15T15:46:00Z">
                  <w:rPr/>
                </w:rPrChange>
              </w:rPr>
            </w:pPr>
            <w:r w:rsidRPr="00F973B3">
              <w:rPr>
                <w:rFonts w:ascii="Times New Roman" w:eastAsia="Times New Roman" w:hAnsi="Times New Roman" w:cs="Times New Roman"/>
                <w:color w:val="000000"/>
                <w:sz w:val="24"/>
                <w:szCs w:val="24"/>
              </w:rPr>
              <w:t>Select the Booking.</w:t>
            </w:r>
          </w:p>
          <w:p w14:paraId="000003F6"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5" w:author="W.L.P.M. Wijetunga" w:date="2021-06-15T15:46:00Z">
                  <w:rPr/>
                </w:rPrChange>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6" w:author="W.L.P.M. Wijetunga" w:date="2021-06-15T15:46:00Z">
                  <w:rPr/>
                </w:rPrChange>
              </w:rPr>
            </w:pPr>
            <w:r w:rsidRPr="00F973B3">
              <w:rPr>
                <w:rFonts w:ascii="Times New Roman" w:eastAsia="Times New Roman" w:hAnsi="Times New Roman" w:cs="Times New Roman"/>
                <w:color w:val="000000"/>
                <w:sz w:val="24"/>
                <w:szCs w:val="24"/>
              </w:rPr>
              <w:t>Cancel the Bookings.</w:t>
            </w:r>
          </w:p>
          <w:p w14:paraId="000003F8" w14:textId="77777777" w:rsidR="003A2128" w:rsidRPr="00F973B3" w:rsidRDefault="000C0523">
            <w:pPr>
              <w:numPr>
                <w:ilvl w:val="0"/>
                <w:numId w:val="13"/>
              </w:numPr>
              <w:pBdr>
                <w:top w:val="nil"/>
                <w:left w:val="nil"/>
                <w:bottom w:val="nil"/>
                <w:right w:val="nil"/>
                <w:between w:val="nil"/>
              </w:pBdr>
              <w:spacing w:after="120" w:line="276" w:lineRule="auto"/>
              <w:rPr>
                <w:rFonts w:ascii="Times New Roman" w:hAnsi="Times New Roman" w:cs="Times New Roman"/>
                <w:rPrChange w:id="1637" w:author="W.L.P.M. Wijetunga" w:date="2021-06-15T15:46:00Z">
                  <w:rPr/>
                </w:rPrChange>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Remove the sports arena from the search listings for that particular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tc>
      </w:tr>
    </w:tbl>
    <w:p w14:paraId="000003F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F973B3" w:rsidRDefault="000C0523">
            <w:pPr>
              <w:numPr>
                <w:ilvl w:val="0"/>
                <w:numId w:val="15"/>
              </w:numPr>
              <w:pBdr>
                <w:top w:val="nil"/>
                <w:left w:val="nil"/>
                <w:bottom w:val="nil"/>
                <w:right w:val="nil"/>
                <w:between w:val="nil"/>
              </w:pBdr>
              <w:spacing w:after="120" w:line="276" w:lineRule="auto"/>
              <w:rPr>
                <w:rFonts w:ascii="Times New Roman" w:hAnsi="Times New Roman" w:cs="Times New Roman"/>
                <w:rPrChange w:id="1638" w:author="W.L.P.M. Wijetunga" w:date="2021-06-15T15:46:00Z">
                  <w:rPr/>
                </w:rPrChange>
              </w:rPr>
            </w:pPr>
            <w:r w:rsidRPr="00F973B3">
              <w:rPr>
                <w:rFonts w:ascii="Times New Roman" w:eastAsia="Times New Roman" w:hAnsi="Times New Roman" w:cs="Times New Roman"/>
                <w:color w:val="000000"/>
                <w:sz w:val="24"/>
                <w:szCs w:val="24"/>
              </w:rPr>
              <w:t>Go the customer feedbacks</w:t>
            </w:r>
          </w:p>
          <w:p w14:paraId="00000417" w14:textId="77777777" w:rsidR="003A2128" w:rsidRPr="00F973B3" w:rsidRDefault="000C0523">
            <w:pPr>
              <w:numPr>
                <w:ilvl w:val="0"/>
                <w:numId w:val="15"/>
              </w:numPr>
              <w:pBdr>
                <w:top w:val="nil"/>
                <w:left w:val="nil"/>
                <w:bottom w:val="nil"/>
                <w:right w:val="nil"/>
                <w:between w:val="nil"/>
              </w:pBdr>
              <w:spacing w:after="120" w:line="276" w:lineRule="auto"/>
              <w:rPr>
                <w:rFonts w:ascii="Times New Roman" w:hAnsi="Times New Roman" w:cs="Times New Roman"/>
                <w:rPrChange w:id="1639" w:author="W.L.P.M. Wijetunga" w:date="2021-06-15T15:46:00Z">
                  <w:rPr/>
                </w:rPrChange>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F973B3" w:rsidRDefault="000C0523">
            <w:pPr>
              <w:numPr>
                <w:ilvl w:val="0"/>
                <w:numId w:val="15"/>
              </w:numPr>
              <w:pBdr>
                <w:top w:val="nil"/>
                <w:left w:val="nil"/>
                <w:bottom w:val="nil"/>
                <w:right w:val="nil"/>
                <w:between w:val="nil"/>
              </w:pBdr>
              <w:spacing w:after="120" w:line="276" w:lineRule="auto"/>
              <w:rPr>
                <w:rFonts w:ascii="Times New Roman" w:hAnsi="Times New Roman" w:cs="Times New Roman"/>
                <w:rPrChange w:id="1640" w:author="W.L.P.M. Wijetunga" w:date="2021-06-15T15:46:00Z">
                  <w:rPr/>
                </w:rPrChange>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F973B3" w:rsidRDefault="000C0523">
            <w:pPr>
              <w:numPr>
                <w:ilvl w:val="0"/>
                <w:numId w:val="30"/>
              </w:numPr>
              <w:pBdr>
                <w:top w:val="nil"/>
                <w:left w:val="nil"/>
                <w:bottom w:val="nil"/>
                <w:right w:val="nil"/>
                <w:between w:val="nil"/>
              </w:pBdr>
              <w:spacing w:after="120" w:line="276" w:lineRule="auto"/>
              <w:rPr>
                <w:rFonts w:ascii="Times New Roman" w:hAnsi="Times New Roman" w:cs="Times New Roman"/>
                <w:rPrChange w:id="1641" w:author="W.L.P.M. Wijetunga" w:date="2021-06-15T15:46:00Z">
                  <w:rPr/>
                </w:rPrChange>
              </w:rPr>
            </w:pPr>
            <w:r w:rsidRPr="00F973B3">
              <w:rPr>
                <w:rFonts w:ascii="Times New Roman" w:eastAsia="Times New Roman" w:hAnsi="Times New Roman" w:cs="Times New Roman"/>
                <w:color w:val="000000"/>
                <w:sz w:val="24"/>
                <w:szCs w:val="24"/>
              </w:rPr>
              <w:t xml:space="preserve">Select the relevant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p w14:paraId="0000042B" w14:textId="77777777" w:rsidR="003A2128" w:rsidRPr="00F973B3" w:rsidRDefault="000C0523">
            <w:pPr>
              <w:numPr>
                <w:ilvl w:val="0"/>
                <w:numId w:val="30"/>
              </w:numPr>
              <w:pBdr>
                <w:top w:val="nil"/>
                <w:left w:val="nil"/>
                <w:bottom w:val="nil"/>
                <w:right w:val="nil"/>
                <w:between w:val="nil"/>
              </w:pBdr>
              <w:spacing w:after="120" w:line="276" w:lineRule="auto"/>
              <w:rPr>
                <w:rFonts w:ascii="Times New Roman" w:hAnsi="Times New Roman" w:cs="Times New Roman"/>
                <w:rPrChange w:id="1642" w:author="W.L.P.M. Wijetunga" w:date="2021-06-15T15:46:00Z">
                  <w:rPr/>
                </w:rPrChange>
              </w:rPr>
            </w:pPr>
            <w:r w:rsidRPr="00F973B3">
              <w:rPr>
                <w:rFonts w:ascii="Times New Roman" w:eastAsia="Times New Roman" w:hAnsi="Times New Roman" w:cs="Times New Roman"/>
                <w:color w:val="000000"/>
                <w:sz w:val="24"/>
                <w:szCs w:val="24"/>
              </w:rPr>
              <w:t>Select the statistics.</w:t>
            </w:r>
          </w:p>
          <w:p w14:paraId="0000042C" w14:textId="77777777" w:rsidR="003A2128" w:rsidRPr="00F973B3" w:rsidRDefault="000C0523">
            <w:pPr>
              <w:numPr>
                <w:ilvl w:val="0"/>
                <w:numId w:val="30"/>
              </w:numPr>
              <w:pBdr>
                <w:top w:val="nil"/>
                <w:left w:val="nil"/>
                <w:bottom w:val="nil"/>
                <w:right w:val="nil"/>
                <w:between w:val="nil"/>
              </w:pBdr>
              <w:spacing w:after="120" w:line="276" w:lineRule="auto"/>
              <w:rPr>
                <w:rFonts w:ascii="Times New Roman" w:hAnsi="Times New Roman" w:cs="Times New Roman"/>
                <w:rPrChange w:id="1643" w:author="W.L.P.M. Wijetunga" w:date="2021-06-15T15:46:00Z">
                  <w:rPr/>
                </w:rPrChange>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4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changes are not made within the requested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20</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21</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22</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sdt>
              <w:sdtPr>
                <w:rPr>
                  <w:rFonts w:ascii="Times New Roman" w:hAnsi="Times New Roman" w:cs="Times New Roman"/>
                </w:rPr>
                <w:tag w:val="goog_rdk_8"/>
                <w:id w:val="-534730493"/>
              </w:sdtPr>
              <w:sdtEndPr/>
              <w:sdtContent>
                <w:commentRangeStart w:id="1644"/>
              </w:sdtContent>
            </w:sdt>
            <w:r w:rsidRPr="00F973B3">
              <w:rPr>
                <w:rFonts w:ascii="Times New Roman" w:eastAsia="Times New Roman" w:hAnsi="Times New Roman" w:cs="Times New Roman"/>
                <w:color w:val="000000"/>
                <w:sz w:val="24"/>
                <w:szCs w:val="24"/>
                <w:rPrChange w:id="1645" w:author="W.L.P.M. Wijetunga" w:date="2021-06-15T15:46:00Z">
                  <w:rPr/>
                </w:rPrChange>
              </w:rPr>
              <w:t>Reports</w:t>
            </w:r>
            <w:commentRangeEnd w:id="1644"/>
            <w:r w:rsidRPr="00F973B3">
              <w:rPr>
                <w:rFonts w:ascii="Times New Roman" w:hAnsi="Times New Roman" w:cs="Times New Roman"/>
                <w:rPrChange w:id="1646" w:author="W.L.P.M. Wijetunga" w:date="2021-06-15T15:46:00Z">
                  <w:rPr/>
                </w:rPrChange>
              </w:rPr>
              <w:commentReference w:id="1644"/>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23</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F973B3" w:rsidRDefault="000C0523">
      <w:pPr>
        <w:pStyle w:val="Heading4"/>
        <w:spacing w:after="120"/>
        <w:rPr>
          <w:rFonts w:ascii="Times New Roman" w:hAnsi="Times New Roman" w:cs="Times New Roman"/>
          <w:rPrChange w:id="1647" w:author="W.L.P.M. Wijetunga" w:date="2021-06-15T15:46:00Z">
            <w:rPr/>
          </w:rPrChange>
        </w:rPr>
      </w:pPr>
      <w:bookmarkStart w:id="1648" w:name="_heading=h.q3iyraoh3qwq" w:colFirst="0" w:colLast="0"/>
      <w:bookmarkEnd w:id="1648"/>
      <w:r w:rsidRPr="00F973B3">
        <w:rPr>
          <w:rFonts w:ascii="Times New Roman" w:hAnsi="Times New Roman" w:cs="Times New Roman"/>
          <w:rPrChange w:id="1649" w:author="W.L.P.M. Wijetunga" w:date="2021-06-15T15:46:00Z">
            <w:rPr/>
          </w:rPrChange>
        </w:rPr>
        <w:t>8.1.3 Activity Diagrams</w:t>
      </w:r>
    </w:p>
    <w:p w14:paraId="000004C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3"/>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4"/>
                    <a:srcRect/>
                    <a:stretch>
                      <a:fillRect/>
                    </a:stretch>
                  </pic:blipFill>
                  <pic:spPr>
                    <a:xfrm>
                      <a:off x="0" y="0"/>
                      <a:ext cx="5106839" cy="4146313"/>
                    </a:xfrm>
                    <a:prstGeom prst="rect">
                      <a:avLst/>
                    </a:prstGeom>
                    <a:ln/>
                  </pic:spPr>
                </pic:pic>
              </a:graphicData>
            </a:graphic>
          </wp:inline>
        </w:drawing>
      </w:r>
    </w:p>
    <w:p w14:paraId="000004CB"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5"/>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6"/>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hAnsi="Times New Roman" w:cs="Times New Roman"/>
          <w:noProof/>
          <w:lang w:val="en-GB" w:bidi="ar-SA"/>
          <w:rPrChange w:id="1650" w:author="W.L.P.M. Wijetunga" w:date="2021-06-15T15:46:00Z">
            <w:rPr>
              <w:noProof/>
              <w:lang w:val="en-GB" w:bidi="ar-SA"/>
            </w:rPr>
          </w:rPrChange>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7"/>
                    <a:srcRect/>
                    <a:stretch>
                      <a:fillRect/>
                    </a:stretch>
                  </pic:blipFill>
                  <pic:spPr>
                    <a:xfrm>
                      <a:off x="0" y="0"/>
                      <a:ext cx="3149600" cy="6115685"/>
                    </a:xfrm>
                    <a:prstGeom prst="rect">
                      <a:avLst/>
                    </a:prstGeom>
                    <a:ln/>
                  </pic:spPr>
                </pic:pic>
              </a:graphicData>
            </a:graphic>
          </wp:anchor>
        </w:drawing>
      </w:r>
      <w:r w:rsidRPr="00F973B3">
        <w:rPr>
          <w:rFonts w:ascii="Times New Roman" w:hAnsi="Times New Roman" w:cs="Times New Roman"/>
          <w:noProof/>
          <w:lang w:val="en-GB" w:bidi="ar-SA"/>
          <w:rPrChange w:id="1651" w:author="W.L.P.M. Wijetunga" w:date="2021-06-15T15:46:00Z">
            <w:rPr>
              <w:noProof/>
              <w:lang w:val="en-GB" w:bidi="ar-SA"/>
            </w:rPr>
          </w:rPrChange>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8"/>
                    <a:srcRect/>
                    <a:stretch>
                      <a:fillRect/>
                    </a:stretch>
                  </pic:blipFill>
                  <pic:spPr>
                    <a:xfrm>
                      <a:off x="0" y="0"/>
                      <a:ext cx="3136900" cy="5043170"/>
                    </a:xfrm>
                    <a:prstGeom prst="rect">
                      <a:avLst/>
                    </a:prstGeom>
                    <a:ln/>
                  </pic:spPr>
                </pic:pic>
              </a:graphicData>
            </a:graphic>
          </wp:anchor>
        </w:drawing>
      </w:r>
    </w:p>
    <w:p w14:paraId="000004C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03329A51" wp14:editId="4756CB13">
            <wp:extent cx="5351978" cy="9169721"/>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9"/>
                    <a:srcRect/>
                    <a:stretch>
                      <a:fillRect/>
                    </a:stretch>
                  </pic:blipFill>
                  <pic:spPr>
                    <a:xfrm>
                      <a:off x="0" y="0"/>
                      <a:ext cx="5351978" cy="9169721"/>
                    </a:xfrm>
                    <a:prstGeom prst="rect">
                      <a:avLst/>
                    </a:prstGeom>
                    <a:ln/>
                  </pic:spPr>
                </pic:pic>
              </a:graphicData>
            </a:graphic>
          </wp:inline>
        </w:drawing>
      </w:r>
    </w:p>
    <w:p w14:paraId="000004D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40"/>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41"/>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2"/>
                    <a:srcRect/>
                    <a:stretch>
                      <a:fillRect/>
                    </a:stretch>
                  </pic:blipFill>
                  <pic:spPr>
                    <a:xfrm>
                      <a:off x="0" y="0"/>
                      <a:ext cx="5766027" cy="6928789"/>
                    </a:xfrm>
                    <a:prstGeom prst="rect">
                      <a:avLst/>
                    </a:prstGeom>
                    <a:ln/>
                  </pic:spPr>
                </pic:pic>
              </a:graphicData>
            </a:graphic>
          </wp:inline>
        </w:drawing>
      </w:r>
    </w:p>
    <w:p w14:paraId="000004D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3"/>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4"/>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5"/>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6"/>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7"/>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8"/>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9"/>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5A4810B7" wp14:editId="19B620D0">
            <wp:extent cx="5154874" cy="4491799"/>
            <wp:effectExtent l="0" t="0" r="0"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50"/>
                    <a:srcRect/>
                    <a:stretch>
                      <a:fillRect/>
                    </a:stretch>
                  </pic:blipFill>
                  <pic:spPr>
                    <a:xfrm>
                      <a:off x="0" y="0"/>
                      <a:ext cx="5154874" cy="4491799"/>
                    </a:xfrm>
                    <a:prstGeom prst="rect">
                      <a:avLst/>
                    </a:prstGeom>
                    <a:ln/>
                  </pic:spPr>
                </pic:pic>
              </a:graphicData>
            </a:graphic>
          </wp:inline>
        </w:drawing>
      </w:r>
    </w:p>
    <w:p w14:paraId="000004D2"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51"/>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2"/>
                    <a:srcRect/>
                    <a:stretch>
                      <a:fillRect/>
                    </a:stretch>
                  </pic:blipFill>
                  <pic:spPr>
                    <a:xfrm>
                      <a:off x="0" y="0"/>
                      <a:ext cx="5281638" cy="355746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53"/>
                    <a:srcRect/>
                    <a:stretch>
                      <a:fillRect/>
                    </a:stretch>
                  </pic:blipFill>
                  <pic:spPr>
                    <a:xfrm>
                      <a:off x="0" y="0"/>
                      <a:ext cx="4312713" cy="4446887"/>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4"/>
                    <a:srcRect/>
                    <a:stretch>
                      <a:fillRect/>
                    </a:stretch>
                  </pic:blipFill>
                  <pic:spPr>
                    <a:xfrm>
                      <a:off x="0" y="0"/>
                      <a:ext cx="5245100" cy="5245100"/>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5"/>
                    <a:srcRect/>
                    <a:stretch>
                      <a:fillRect/>
                    </a:stretch>
                  </pic:blipFill>
                  <pic:spPr>
                    <a:xfrm>
                      <a:off x="0" y="0"/>
                      <a:ext cx="5864863" cy="285989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GB" w:bidi="ar-SA"/>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6"/>
                    <a:srcRect/>
                    <a:stretch>
                      <a:fillRect/>
                    </a:stretch>
                  </pic:blipFill>
                  <pic:spPr>
                    <a:xfrm>
                      <a:off x="0" y="0"/>
                      <a:ext cx="5964856" cy="3226220"/>
                    </a:xfrm>
                    <a:prstGeom prst="rect">
                      <a:avLst/>
                    </a:prstGeom>
                    <a:ln/>
                  </pic:spPr>
                </pic:pic>
              </a:graphicData>
            </a:graphic>
          </wp:inline>
        </w:drawing>
      </w:r>
    </w:p>
    <w:p w14:paraId="000004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sz w:val="24"/>
          <w:szCs w:val="24"/>
          <w:lang w:val="en-GB" w:bidi="ar-SA"/>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l="1585" r="4033" b="2590"/>
                    <a:stretch>
                      <a:fillRect/>
                    </a:stretch>
                  </pic:blipFill>
                  <pic:spPr>
                    <a:xfrm>
                      <a:off x="0" y="0"/>
                      <a:ext cx="5442585" cy="4366260"/>
                    </a:xfrm>
                    <a:prstGeom prst="rect">
                      <a:avLst/>
                    </a:prstGeom>
                    <a:ln/>
                  </pic:spPr>
                </pic:pic>
              </a:graphicData>
            </a:graphic>
          </wp:inline>
        </w:drawing>
      </w:r>
    </w:p>
    <w:p w14:paraId="000004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1652" w:name="_heading=h.3whwml4" w:colFirst="0" w:colLast="0"/>
      <w:bookmarkEnd w:id="1652"/>
    </w:p>
    <w:bookmarkStart w:id="1653" w:name="_heading=h.2bn6wsx" w:colFirst="0" w:colLast="0"/>
    <w:bookmarkEnd w:id="1653"/>
    <w:p w14:paraId="000004E4" w14:textId="77777777" w:rsidR="003A2128" w:rsidRPr="00F973B3" w:rsidRDefault="00517F8E">
      <w:pPr>
        <w:pStyle w:val="Heading2"/>
        <w:rPr>
          <w:rFonts w:cs="Times New Roman"/>
          <w:rPrChange w:id="1654" w:author="W.L.P.M. Wijetunga" w:date="2021-06-15T15:46:00Z">
            <w:rPr/>
          </w:rPrChange>
        </w:rPr>
      </w:pPr>
      <w:sdt>
        <w:sdtPr>
          <w:rPr>
            <w:rFonts w:cs="Times New Roman"/>
          </w:rPr>
          <w:tag w:val="goog_rdk_9"/>
          <w:id w:val="-773245460"/>
        </w:sdtPr>
        <w:sdtEndPr/>
        <w:sdtContent>
          <w:commentRangeStart w:id="1655"/>
        </w:sdtContent>
      </w:sdt>
      <w:r w:rsidR="000C0523" w:rsidRPr="00F973B3">
        <w:rPr>
          <w:rFonts w:cs="Times New Roman"/>
          <w:rPrChange w:id="1656" w:author="W.L.P.M. Wijetunga" w:date="2021-06-15T15:46:00Z">
            <w:rPr/>
          </w:rPrChange>
        </w:rPr>
        <w:t>8.2 Quality Attributes</w:t>
      </w:r>
      <w:commentRangeEnd w:id="1655"/>
      <w:r w:rsidR="000C0523" w:rsidRPr="00F973B3">
        <w:rPr>
          <w:rFonts w:cs="Times New Roman"/>
          <w:rPrChange w:id="1657" w:author="W.L.P.M. Wijetunga" w:date="2021-06-15T15:46:00Z">
            <w:rPr/>
          </w:rPrChange>
        </w:rPr>
        <w:commentReference w:id="1655"/>
      </w:r>
    </w:p>
    <w:p w14:paraId="000004E5" w14:textId="77777777" w:rsidR="003A2128" w:rsidRPr="00F973B3" w:rsidRDefault="000C0523" w:rsidP="00FE6597">
      <w:pPr>
        <w:pStyle w:val="Heading3"/>
        <w:rPr>
          <w:rFonts w:cs="Times New Roman"/>
          <w:u w:val="none"/>
          <w:rPrChange w:id="1658" w:author="W.L.P.M. Wijetunga" w:date="2021-06-15T15:46:00Z">
            <w:rPr>
              <w:u w:val="none"/>
            </w:rPr>
          </w:rPrChange>
        </w:rPr>
      </w:pPr>
      <w:bookmarkStart w:id="1659" w:name="_heading=h.qsh70q" w:colFirst="0" w:colLast="0"/>
      <w:bookmarkEnd w:id="1659"/>
      <w:r w:rsidRPr="00F973B3">
        <w:rPr>
          <w:rFonts w:cs="Times New Roman"/>
          <w:u w:val="none"/>
          <w:rPrChange w:id="1660" w:author="W.L.P.M. Wijetunga" w:date="2021-06-15T15:46:00Z">
            <w:rPr>
              <w:u w:val="none"/>
            </w:rPr>
          </w:rPrChange>
        </w:rPr>
        <w:t>8.2.1 Security</w:t>
      </w:r>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F973B3" w:rsidRDefault="000C0523">
      <w:pPr>
        <w:numPr>
          <w:ilvl w:val="0"/>
          <w:numId w:val="32"/>
        </w:numPr>
        <w:pBdr>
          <w:top w:val="nil"/>
          <w:left w:val="nil"/>
          <w:bottom w:val="nil"/>
          <w:right w:val="nil"/>
          <w:between w:val="nil"/>
        </w:pBdr>
        <w:spacing w:after="120"/>
        <w:rPr>
          <w:rFonts w:ascii="Times New Roman" w:hAnsi="Times New Roman" w:cs="Times New Roman"/>
          <w:rPrChange w:id="1661" w:author="W.L.P.M. Wijetunga" w:date="2021-06-15T15:46:00Z">
            <w:rPr/>
          </w:rPrChange>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77777777" w:rsidR="003A2128" w:rsidRPr="00F973B3" w:rsidRDefault="000C0523">
      <w:pPr>
        <w:numPr>
          <w:ilvl w:val="0"/>
          <w:numId w:val="32"/>
        </w:numPr>
        <w:pBdr>
          <w:top w:val="nil"/>
          <w:left w:val="nil"/>
          <w:bottom w:val="nil"/>
          <w:right w:val="nil"/>
          <w:between w:val="nil"/>
        </w:pBdr>
        <w:spacing w:after="120"/>
        <w:rPr>
          <w:rFonts w:ascii="Times New Roman" w:hAnsi="Times New Roman" w:cs="Times New Roman"/>
          <w:rPrChange w:id="1662" w:author="W.L.P.M. Wijetunga" w:date="2021-06-15T15:46:00Z">
            <w:rPr/>
          </w:rPrChange>
        </w:rPr>
      </w:pPr>
      <w:r w:rsidRPr="00F973B3">
        <w:rPr>
          <w:rFonts w:ascii="Times New Roman" w:eastAsia="Times New Roman" w:hAnsi="Times New Roman" w:cs="Times New Roman"/>
          <w:color w:val="000000"/>
          <w:sz w:val="24"/>
          <w:szCs w:val="24"/>
        </w:rPr>
        <w:t>For Login scenarios, Hash user authentication details are used (sha256).</w:t>
      </w:r>
    </w:p>
    <w:p w14:paraId="000004EA" w14:textId="77777777" w:rsidR="003A2128" w:rsidRPr="00F973B3" w:rsidRDefault="000C0523">
      <w:pPr>
        <w:numPr>
          <w:ilvl w:val="0"/>
          <w:numId w:val="32"/>
        </w:numPr>
        <w:pBdr>
          <w:top w:val="nil"/>
          <w:left w:val="nil"/>
          <w:bottom w:val="nil"/>
          <w:right w:val="nil"/>
          <w:between w:val="nil"/>
        </w:pBdr>
        <w:spacing w:after="120"/>
        <w:rPr>
          <w:rFonts w:ascii="Times New Roman" w:hAnsi="Times New Roman" w:cs="Times New Roman"/>
          <w:rPrChange w:id="1663" w:author="W.L.P.M. Wijetunga" w:date="2021-06-15T15:46:00Z">
            <w:rPr/>
          </w:rPrChange>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F973B3" w:rsidRDefault="000C0523">
      <w:pPr>
        <w:numPr>
          <w:ilvl w:val="0"/>
          <w:numId w:val="32"/>
        </w:numPr>
        <w:pBdr>
          <w:top w:val="nil"/>
          <w:left w:val="nil"/>
          <w:bottom w:val="nil"/>
          <w:right w:val="nil"/>
          <w:between w:val="nil"/>
        </w:pBdr>
        <w:spacing w:after="120"/>
        <w:rPr>
          <w:rFonts w:ascii="Times New Roman" w:hAnsi="Times New Roman" w:cs="Times New Roman"/>
          <w:rPrChange w:id="1664" w:author="W.L.P.M. Wijetunga" w:date="2021-06-15T15:46:00Z">
            <w:rPr/>
          </w:rPrChange>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77777777" w:rsidR="003A2128" w:rsidRPr="00F973B3" w:rsidRDefault="000C0523" w:rsidP="00FE6597">
      <w:pPr>
        <w:pStyle w:val="Heading3"/>
        <w:rPr>
          <w:rFonts w:cs="Times New Roman"/>
          <w:u w:val="none"/>
          <w:rPrChange w:id="1665" w:author="W.L.P.M. Wijetunga" w:date="2021-06-15T15:46:00Z">
            <w:rPr>
              <w:u w:val="none"/>
            </w:rPr>
          </w:rPrChange>
        </w:rPr>
      </w:pPr>
      <w:bookmarkStart w:id="1666" w:name="_heading=h.3as4poj" w:colFirst="0" w:colLast="0"/>
      <w:bookmarkEnd w:id="1666"/>
      <w:r w:rsidRPr="00F973B3">
        <w:rPr>
          <w:rFonts w:cs="Times New Roman"/>
          <w:u w:val="none"/>
          <w:rPrChange w:id="1667" w:author="W.L.P.M. Wijetunga" w:date="2021-06-15T15:46:00Z">
            <w:rPr>
              <w:u w:val="none"/>
            </w:rPr>
          </w:rPrChange>
        </w:rPr>
        <w:t>8.2.2 Availability</w:t>
      </w:r>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7777777" w:rsidR="003A2128" w:rsidRPr="00F973B3" w:rsidRDefault="000C0523" w:rsidP="00FE6597">
      <w:pPr>
        <w:pStyle w:val="Heading3"/>
        <w:rPr>
          <w:rFonts w:cs="Times New Roman"/>
          <w:u w:val="none"/>
          <w:rPrChange w:id="1668" w:author="W.L.P.M. Wijetunga" w:date="2021-06-15T15:46:00Z">
            <w:rPr>
              <w:u w:val="none"/>
            </w:rPr>
          </w:rPrChange>
        </w:rPr>
      </w:pPr>
      <w:bookmarkStart w:id="1669" w:name="_heading=h.ud21a9vdcfc4" w:colFirst="0" w:colLast="0"/>
      <w:bookmarkEnd w:id="1669"/>
      <w:r w:rsidRPr="00F973B3">
        <w:rPr>
          <w:rFonts w:cs="Times New Roman"/>
          <w:u w:val="none"/>
          <w:rPrChange w:id="1670" w:author="W.L.P.M. Wijetunga" w:date="2021-06-15T15:46:00Z">
            <w:rPr>
              <w:u w:val="none"/>
            </w:rPr>
          </w:rPrChange>
        </w:rPr>
        <w:t>8.2.3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77777777" w:rsidR="003A2128" w:rsidRPr="00F973B3" w:rsidRDefault="000C0523" w:rsidP="00FE6597">
      <w:pPr>
        <w:pStyle w:val="Heading3"/>
        <w:rPr>
          <w:rFonts w:cs="Times New Roman"/>
          <w:u w:val="none"/>
          <w:rPrChange w:id="1671" w:author="W.L.P.M. Wijetunga" w:date="2021-06-15T15:46:00Z">
            <w:rPr>
              <w:u w:val="none"/>
            </w:rPr>
          </w:rPrChange>
        </w:rPr>
      </w:pPr>
      <w:bookmarkStart w:id="1672" w:name="_heading=h.x3wt21r24ex2" w:colFirst="0" w:colLast="0"/>
      <w:bookmarkEnd w:id="1672"/>
      <w:r w:rsidRPr="00F973B3">
        <w:rPr>
          <w:rFonts w:cs="Times New Roman"/>
          <w:u w:val="none"/>
          <w:rPrChange w:id="1673" w:author="W.L.P.M. Wijetunga" w:date="2021-06-15T15:46:00Z">
            <w:rPr>
              <w:u w:val="none"/>
            </w:rPr>
          </w:rPrChange>
        </w:rPr>
        <w:lastRenderedPageBreak/>
        <w:t>8.2.4 Performance</w:t>
      </w:r>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77777777" w:rsidR="003A2128" w:rsidRPr="00F973B3" w:rsidRDefault="000C0523" w:rsidP="00FE6597">
      <w:pPr>
        <w:pStyle w:val="Heading3"/>
        <w:rPr>
          <w:rFonts w:cs="Times New Roman"/>
          <w:u w:val="none"/>
          <w:rPrChange w:id="1674" w:author="W.L.P.M. Wijetunga" w:date="2021-06-15T15:46:00Z">
            <w:rPr>
              <w:u w:val="none"/>
            </w:rPr>
          </w:rPrChange>
        </w:rPr>
      </w:pPr>
      <w:bookmarkStart w:id="1675" w:name="_heading=h.lhbb8q180c6y" w:colFirst="0" w:colLast="0"/>
      <w:bookmarkEnd w:id="1675"/>
      <w:r w:rsidRPr="00F973B3">
        <w:rPr>
          <w:rFonts w:cs="Times New Roman"/>
          <w:u w:val="none"/>
          <w:rPrChange w:id="1676" w:author="W.L.P.M. Wijetunga" w:date="2021-06-15T15:46:00Z">
            <w:rPr>
              <w:u w:val="none"/>
            </w:rPr>
          </w:rPrChange>
        </w:rPr>
        <w:t xml:space="preserve">8.2.5 </w:t>
      </w:r>
      <w:sdt>
        <w:sdtPr>
          <w:rPr>
            <w:rFonts w:cs="Times New Roman"/>
            <w:u w:val="none"/>
          </w:rPr>
          <w:tag w:val="goog_rdk_10"/>
          <w:id w:val="1409263893"/>
        </w:sdtPr>
        <w:sdtEndPr/>
        <w:sdtContent/>
      </w:sdt>
      <w:r w:rsidRPr="00F973B3">
        <w:rPr>
          <w:rFonts w:cs="Times New Roman"/>
          <w:u w:val="none"/>
          <w:rPrChange w:id="1677" w:author="W.L.P.M. Wijetunga" w:date="2021-06-15T15:46:00Z">
            <w:rPr>
              <w:u w:val="none"/>
            </w:rPr>
          </w:rPrChange>
        </w:rPr>
        <w:t>Testability</w:t>
      </w:r>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777777" w:rsidR="003A2128" w:rsidRPr="00F973B3" w:rsidRDefault="000C0523" w:rsidP="00FE6597">
      <w:pPr>
        <w:pStyle w:val="Heading3"/>
        <w:rPr>
          <w:rFonts w:cs="Times New Roman"/>
          <w:u w:val="none"/>
          <w:rPrChange w:id="1678" w:author="W.L.P.M. Wijetunga" w:date="2021-06-15T15:46:00Z">
            <w:rPr>
              <w:u w:val="none"/>
            </w:rPr>
          </w:rPrChange>
        </w:rPr>
      </w:pPr>
      <w:bookmarkStart w:id="1679" w:name="_heading=h.ad48s7idljhw" w:colFirst="0" w:colLast="0"/>
      <w:bookmarkEnd w:id="1679"/>
      <w:r w:rsidRPr="00F973B3">
        <w:rPr>
          <w:rFonts w:cs="Times New Roman"/>
          <w:u w:val="none"/>
          <w:rPrChange w:id="1680" w:author="W.L.P.M. Wijetunga" w:date="2021-06-15T15:46:00Z">
            <w:rPr>
              <w:u w:val="none"/>
            </w:rPr>
          </w:rPrChange>
        </w:rPr>
        <w:t>8.2.6 Usability</w:t>
      </w:r>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681" w:name="_heading=h.1pxezwc" w:colFirst="0" w:colLast="0"/>
    <w:bookmarkEnd w:id="1681"/>
    <w:p w14:paraId="0000050F" w14:textId="77777777" w:rsidR="003A2128" w:rsidRPr="00F973B3" w:rsidRDefault="00517F8E">
      <w:pPr>
        <w:pStyle w:val="Heading1"/>
        <w:numPr>
          <w:ilvl w:val="0"/>
          <w:numId w:val="17"/>
        </w:numPr>
        <w:rPr>
          <w:rFonts w:cs="Times New Roman"/>
          <w:rPrChange w:id="1682" w:author="W.L.P.M. Wijetunga" w:date="2021-06-15T15:46:00Z">
            <w:rPr/>
          </w:rPrChange>
        </w:rPr>
      </w:pPr>
      <w:sdt>
        <w:sdtPr>
          <w:rPr>
            <w:rFonts w:cs="Times New Roman"/>
          </w:rPr>
          <w:tag w:val="goog_rdk_11"/>
          <w:id w:val="-789973666"/>
        </w:sdtPr>
        <w:sdtEndPr/>
        <w:sdtContent>
          <w:commentRangeStart w:id="1683"/>
        </w:sdtContent>
      </w:sdt>
      <w:r w:rsidR="000C0523" w:rsidRPr="00F973B3">
        <w:rPr>
          <w:rFonts w:cs="Times New Roman"/>
          <w:rPrChange w:id="1684" w:author="W.L.P.M. Wijetunga" w:date="2021-06-15T15:46:00Z">
            <w:rPr/>
          </w:rPrChange>
        </w:rPr>
        <w:t>Technologies</w:t>
      </w:r>
      <w:commentRangeEnd w:id="1683"/>
      <w:r w:rsidR="000C0523" w:rsidRPr="00F973B3">
        <w:rPr>
          <w:rFonts w:cs="Times New Roman"/>
          <w:rPrChange w:id="1685" w:author="W.L.P.M. Wijetunga" w:date="2021-06-15T15:46:00Z">
            <w:rPr/>
          </w:rPrChange>
        </w:rPr>
        <w:commentReference w:id="1683"/>
      </w:r>
    </w:p>
    <w:p w14:paraId="000005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1" w14:textId="77777777" w:rsidR="003A2128" w:rsidRPr="00F973B3" w:rsidRDefault="000C0523">
      <w:pPr>
        <w:pStyle w:val="Heading2"/>
        <w:rPr>
          <w:rFonts w:cs="Times New Roman"/>
          <w:rPrChange w:id="1686" w:author="W.L.P.M. Wijetunga" w:date="2021-06-15T15:46:00Z">
            <w:rPr/>
          </w:rPrChange>
        </w:rPr>
      </w:pPr>
      <w:bookmarkStart w:id="1687" w:name="_heading=h.49x2ik5" w:colFirst="0" w:colLast="0"/>
      <w:bookmarkEnd w:id="1687"/>
      <w:r w:rsidRPr="00F973B3">
        <w:rPr>
          <w:rFonts w:cs="Times New Roman"/>
          <w:rPrChange w:id="1688" w:author="W.L.P.M. Wijetunga" w:date="2021-06-15T15:46:00Z">
            <w:rPr/>
          </w:rPrChange>
        </w:rPr>
        <w:t>9.1 Front-end development of the web application.</w:t>
      </w:r>
    </w:p>
    <w:p w14:paraId="000005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HTML5, CSS3, and JavaScript (JS).</w:t>
      </w:r>
    </w:p>
    <w:p w14:paraId="000005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5"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000005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7" w14:textId="77777777" w:rsidR="003A2128" w:rsidRPr="00F973B3" w:rsidRDefault="000C0523">
      <w:pPr>
        <w:pStyle w:val="Heading2"/>
        <w:rPr>
          <w:rFonts w:cs="Times New Roman"/>
          <w:rPrChange w:id="1689" w:author="W.L.P.M. Wijetunga" w:date="2021-06-15T15:46:00Z">
            <w:rPr/>
          </w:rPrChange>
        </w:rPr>
      </w:pPr>
      <w:bookmarkStart w:id="1690" w:name="_heading=h.2p2csry" w:colFirst="0" w:colLast="0"/>
      <w:bookmarkEnd w:id="1690"/>
      <w:r w:rsidRPr="00F973B3">
        <w:rPr>
          <w:rFonts w:cs="Times New Roman"/>
          <w:rPrChange w:id="1691" w:author="W.L.P.M. Wijetunga" w:date="2021-06-15T15:46:00Z">
            <w:rPr/>
          </w:rPrChange>
        </w:rPr>
        <w:t>9.2 Back-end development of the web application.</w:t>
      </w:r>
    </w:p>
    <w:p w14:paraId="000005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PHP and MySQL.</w:t>
      </w:r>
    </w:p>
    <w:p w14:paraId="0000051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B"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D" w14:textId="77777777" w:rsidR="003A2128" w:rsidRPr="00F973B3" w:rsidRDefault="000C0523">
      <w:pPr>
        <w:pStyle w:val="Heading2"/>
        <w:rPr>
          <w:rFonts w:cs="Times New Roman"/>
          <w:rPrChange w:id="1692" w:author="W.L.P.M. Wijetunga" w:date="2021-06-15T15:46:00Z">
            <w:rPr/>
          </w:rPrChange>
        </w:rPr>
      </w:pPr>
      <w:bookmarkStart w:id="1693" w:name="_heading=h.147n2zr" w:colFirst="0" w:colLast="0"/>
      <w:bookmarkEnd w:id="1693"/>
      <w:r w:rsidRPr="00F973B3">
        <w:rPr>
          <w:rFonts w:cs="Times New Roman"/>
          <w:rPrChange w:id="1694" w:author="W.L.P.M. Wijetunga" w:date="2021-06-15T15:46:00Z">
            <w:rPr/>
          </w:rPrChange>
        </w:rPr>
        <w:t>9.3 CASE tools for the system development process.</w:t>
      </w:r>
    </w:p>
    <w:p w14:paraId="0000051E" w14:textId="77777777" w:rsidR="003A2128" w:rsidRPr="00F973B3" w:rsidRDefault="003A2128">
      <w:pPr>
        <w:rPr>
          <w:rFonts w:ascii="Times New Roman" w:hAnsi="Times New Roman" w:cs="Times New Roman"/>
          <w:rPrChange w:id="1695" w:author="W.L.P.M. Wijetunga" w:date="2021-06-15T15:46:00Z">
            <w:rPr/>
          </w:rPrChange>
        </w:rPr>
      </w:pPr>
    </w:p>
    <w:p w14:paraId="0000051F"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Draw.io, Workbox, git, GitHub, X</w:t>
      </w:r>
    </w:p>
    <w:p w14:paraId="0000052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00000524" w14:textId="77777777" w:rsidR="003A2128" w:rsidRPr="00F973B3" w:rsidRDefault="000C0523">
      <w:pPr>
        <w:pStyle w:val="Heading1"/>
        <w:numPr>
          <w:ilvl w:val="0"/>
          <w:numId w:val="17"/>
        </w:numPr>
        <w:rPr>
          <w:rFonts w:cs="Times New Roman"/>
          <w:rPrChange w:id="1696" w:author="W.L.P.M. Wijetunga" w:date="2021-06-15T15:46:00Z">
            <w:rPr/>
          </w:rPrChange>
        </w:rPr>
      </w:pPr>
      <w:bookmarkStart w:id="1697" w:name="_heading=h.3o7alnk" w:colFirst="0" w:colLast="0"/>
      <w:bookmarkEnd w:id="1697"/>
      <w:r w:rsidRPr="00F973B3">
        <w:rPr>
          <w:rFonts w:cs="Times New Roman"/>
          <w:rPrChange w:id="1698" w:author="W.L.P.M. Wijetunga" w:date="2021-06-15T15:46:00Z">
            <w:rPr/>
          </w:rPrChange>
        </w:rPr>
        <w:lastRenderedPageBreak/>
        <w:t>Project Timeline</w:t>
      </w:r>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6"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GB"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8"/>
                    <a:srcRect t="1220" b="4334"/>
                    <a:stretch>
                      <a:fillRect/>
                    </a:stretch>
                  </pic:blipFill>
                  <pic:spPr>
                    <a:xfrm>
                      <a:off x="0" y="0"/>
                      <a:ext cx="5943600" cy="6798310"/>
                    </a:xfrm>
                    <a:prstGeom prst="rect">
                      <a:avLst/>
                    </a:prstGeom>
                    <a:ln/>
                  </pic:spPr>
                </pic:pic>
              </a:graphicData>
            </a:graphic>
          </wp:inline>
        </w:drawing>
      </w:r>
    </w:p>
    <w:p w14:paraId="000005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1699" w:name="_heading=h.23ckvvd" w:colFirst="0" w:colLast="0"/>
      <w:bookmarkEnd w:id="1699"/>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700" w:name="_heading=h.ihv636" w:colFirst="0" w:colLast="0"/>
    <w:bookmarkEnd w:id="1700"/>
    <w:p w14:paraId="0000052B" w14:textId="77777777" w:rsidR="003A2128" w:rsidRPr="00F973B3" w:rsidRDefault="00517F8E">
      <w:pPr>
        <w:pStyle w:val="Heading1"/>
        <w:numPr>
          <w:ilvl w:val="0"/>
          <w:numId w:val="17"/>
        </w:numPr>
        <w:rPr>
          <w:rFonts w:cs="Times New Roman"/>
          <w:rPrChange w:id="1701" w:author="W.L.P.M. Wijetunga" w:date="2021-06-15T15:46:00Z">
            <w:rPr/>
          </w:rPrChange>
        </w:rPr>
      </w:pPr>
      <w:sdt>
        <w:sdtPr>
          <w:rPr>
            <w:rFonts w:cs="Times New Roman"/>
          </w:rPr>
          <w:tag w:val="goog_rdk_12"/>
          <w:id w:val="-575049635"/>
        </w:sdtPr>
        <w:sdtEndPr/>
        <w:sdtContent>
          <w:commentRangeStart w:id="1702"/>
        </w:sdtContent>
      </w:sdt>
      <w:r w:rsidR="000C0523" w:rsidRPr="00F973B3">
        <w:rPr>
          <w:rFonts w:cs="Times New Roman"/>
          <w:rPrChange w:id="1703" w:author="W.L.P.M. Wijetunga" w:date="2021-06-15T15:46:00Z">
            <w:rPr/>
          </w:rPrChange>
        </w:rPr>
        <w:t>Declaration</w:t>
      </w:r>
      <w:commentRangeEnd w:id="1702"/>
      <w:r w:rsidR="000C0523" w:rsidRPr="00F973B3">
        <w:rPr>
          <w:rFonts w:cs="Times New Roman"/>
          <w:rPrChange w:id="1704" w:author="W.L.P.M. Wijetunga" w:date="2021-06-15T15:46:00Z">
            <w:rPr/>
          </w:rPrChange>
        </w:rPr>
        <w:commentReference w:id="1702"/>
      </w:r>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w:hAnsi="Times New Roman" w:cs="Times New Roman"/>
          <w:i/>
          <w:color w:val="000000"/>
          <w:sz w:val="24"/>
          <w:szCs w:val="24"/>
          <w:rPrChange w:id="1705" w:author="W.L.P.M. Wijetunga" w:date="2021-06-15T15:46:00Z">
            <w:rPr>
              <w:rFonts w:ascii="Times" w:eastAsia="Times" w:hAnsi="Times" w:cs="Times"/>
              <w:i/>
              <w:color w:val="000000"/>
              <w:sz w:val="24"/>
              <w:szCs w:val="24"/>
            </w:rPr>
          </w:rPrChange>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30F5FB18" w:rsidR="003A2128" w:rsidRPr="00F973B3" w:rsidRDefault="00F973B3">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Change w:id="1706" w:author="W.L.P.M. Wijetunga" w:date="2021-06-15T16:03:00Z">
                <w:pPr>
                  <w:pBdr>
                    <w:top w:val="nil"/>
                    <w:left w:val="nil"/>
                    <w:bottom w:val="nil"/>
                    <w:right w:val="nil"/>
                    <w:between w:val="nil"/>
                  </w:pBdr>
                  <w:spacing w:after="120" w:line="276" w:lineRule="auto"/>
                </w:pPr>
              </w:pPrChange>
            </w:pPr>
            <w:ins w:id="1707" w:author="W.L.P.M. Wijetunga" w:date="2021-06-15T16:02:00Z">
              <w:r w:rsidRPr="009A61F4">
                <w:rPr>
                  <w:noProof/>
                  <w:color w:val="000000" w:themeColor="text1"/>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ins>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505878AC" w:rsidR="003A2128" w:rsidRPr="00F973B3" w:rsidRDefault="00F973B3">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Change w:id="1708" w:author="W.L.P.M. Wijetunga" w:date="2021-06-15T16:03:00Z">
                <w:pPr>
                  <w:pBdr>
                    <w:top w:val="nil"/>
                    <w:left w:val="nil"/>
                    <w:bottom w:val="nil"/>
                    <w:right w:val="nil"/>
                    <w:between w:val="nil"/>
                  </w:pBdr>
                  <w:spacing w:after="120" w:line="276" w:lineRule="auto"/>
                </w:pPr>
              </w:pPrChange>
            </w:pPr>
            <w:ins w:id="1709" w:author="W.L.P.M. Wijetunga" w:date="2021-06-15T16:02:00Z">
              <w:r>
                <w:rPr>
                  <w:noProof/>
                  <w:color w:val="000000" w:themeColor="text1"/>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ins>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5B3A4506" w:rsidR="003A2128" w:rsidRPr="00F973B3" w:rsidRDefault="00F973B3">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Change w:id="1710" w:author="W.L.P.M. Wijetunga" w:date="2021-06-15T16:03:00Z">
                <w:pPr>
                  <w:pBdr>
                    <w:top w:val="nil"/>
                    <w:left w:val="nil"/>
                    <w:bottom w:val="nil"/>
                    <w:right w:val="nil"/>
                    <w:between w:val="nil"/>
                  </w:pBdr>
                  <w:spacing w:after="120" w:line="276" w:lineRule="auto"/>
                </w:pPr>
              </w:pPrChange>
            </w:pPr>
            <w:ins w:id="1711" w:author="W.L.P.M. Wijetunga" w:date="2021-06-15T16:02:00Z">
              <w:r>
                <w:rPr>
                  <w:noProof/>
                  <w:color w:val="000000" w:themeColor="text1"/>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ins>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5E83954E" w:rsidR="003A2128" w:rsidRPr="00F973B3" w:rsidRDefault="00F973B3">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Change w:id="1712" w:author="W.L.P.M. Wijetunga" w:date="2021-06-15T16:03:00Z">
                <w:pPr>
                  <w:pBdr>
                    <w:top w:val="nil"/>
                    <w:left w:val="nil"/>
                    <w:bottom w:val="nil"/>
                    <w:right w:val="nil"/>
                    <w:between w:val="nil"/>
                  </w:pBdr>
                  <w:spacing w:after="120" w:line="276" w:lineRule="auto"/>
                </w:pPr>
              </w:pPrChange>
            </w:pPr>
            <w:ins w:id="1713" w:author="W.L.P.M. Wijetunga" w:date="2021-06-15T16:02:00Z">
              <w:r w:rsidRPr="009A61F4">
                <w:rPr>
                  <w:noProof/>
                  <w:color w:val="000000" w:themeColor="text1"/>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ins>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0"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p>
    <w:p w14:paraId="0000054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7F0041">
      <w:headerReference w:type="default" r:id="rId63"/>
      <w:footerReference w:type="default" r:id="rId64"/>
      <w:pgSz w:w="11900" w:h="16840"/>
      <w:pgMar w:top="1134" w:right="1134" w:bottom="1134" w:left="1701" w:header="720" w:footer="720" w:gutter="0"/>
      <w:pgNumType w:start="0"/>
      <w:cols w:space="720"/>
      <w:titlePg/>
      <w:docGrid w:linePitch="299"/>
      <w:sectPrChange w:id="1719" w:author="W.L.P.M. Wijetunga" w:date="2021-06-15T16:17:00Z">
        <w:sectPr w:rsidR="003A2128" w:rsidRPr="00F973B3" w:rsidSect="007F0041">
          <w:pgMar w:top="1134" w:right="1134" w:bottom="1134" w:left="1701" w:header="72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53" w:author="W.L.P.M. Wijetunga" w:date="2021-06-10T11:44:00Z" w:initials="">
    <w:p w14:paraId="0000054F" w14:textId="77777777" w:rsidR="00235C4B" w:rsidRDefault="00235C4B">
      <w:pPr>
        <w:widowControl w:val="0"/>
        <w:pBdr>
          <w:top w:val="nil"/>
          <w:left w:val="nil"/>
          <w:bottom w:val="nil"/>
          <w:right w:val="nil"/>
          <w:between w:val="nil"/>
        </w:pBdr>
        <w:spacing w:line="240" w:lineRule="auto"/>
        <w:rPr>
          <w:color w:val="000000"/>
        </w:rPr>
      </w:pPr>
      <w:r>
        <w:rPr>
          <w:color w:val="000000"/>
        </w:rPr>
        <w:t>A brief introduction to the project should be provided in this section. It should properly describe the project. You could also include the personal motivations to undertake the project.</w:t>
      </w:r>
    </w:p>
  </w:comment>
  <w:comment w:id="558" w:author="Ishani Fonseka" w:date="2021-06-14T10:03:00Z" w:initials="IF">
    <w:p w14:paraId="70635BB4" w14:textId="60895250" w:rsidR="00235C4B" w:rsidRDefault="00235C4B">
      <w:pPr>
        <w:pStyle w:val="CommentText"/>
      </w:pPr>
      <w:r>
        <w:rPr>
          <w:rStyle w:val="CommentReference"/>
        </w:rPr>
        <w:annotationRef/>
      </w:r>
      <w:proofErr w:type="gramStart"/>
      <w:r>
        <w:t>Sub Topic</w:t>
      </w:r>
      <w:proofErr w:type="gramEnd"/>
    </w:p>
  </w:comment>
  <w:comment w:id="561" w:author="Ishani Fonseka" w:date="2021-06-14T10:02:00Z" w:initials="IF">
    <w:p w14:paraId="30C59889" w14:textId="7A975A6D" w:rsidR="00235C4B" w:rsidRDefault="00235C4B">
      <w:pPr>
        <w:pStyle w:val="CommentText"/>
      </w:pPr>
      <w:r>
        <w:rPr>
          <w:rStyle w:val="CommentReference"/>
        </w:rPr>
        <w:annotationRef/>
      </w:r>
      <w:r>
        <w:t>Comes Under Problem Statement</w:t>
      </w:r>
    </w:p>
  </w:comment>
  <w:comment w:id="575" w:author="Ishani Fonseka" w:date="2021-06-14T10:04:00Z" w:initials="IF">
    <w:p w14:paraId="61ADA51B" w14:textId="15BCAAC1" w:rsidR="00235C4B" w:rsidRDefault="00235C4B">
      <w:pPr>
        <w:pStyle w:val="CommentText"/>
      </w:pPr>
      <w:r>
        <w:rPr>
          <w:rStyle w:val="CommentReference"/>
        </w:rPr>
        <w:annotationRef/>
      </w:r>
      <w:r>
        <w:t>2</w:t>
      </w:r>
      <w:r w:rsidRPr="00235C4B">
        <w:rPr>
          <w:vertAlign w:val="superscript"/>
        </w:rPr>
        <w:t>nd</w:t>
      </w:r>
      <w:r>
        <w:t xml:space="preserve"> Sub </w:t>
      </w:r>
      <w:proofErr w:type="gramStart"/>
      <w:r>
        <w:t>Topic :</w:t>
      </w:r>
      <w:proofErr w:type="gramEnd"/>
      <w:r>
        <w:t xml:space="preserve"> Describe the proposed solution for the problems found</w:t>
      </w:r>
    </w:p>
  </w:comment>
  <w:comment w:id="588" w:author="Ishani Fonseka" w:date="2021-06-14T10:15:00Z" w:initials="IF">
    <w:p w14:paraId="04BEA908" w14:textId="77777777" w:rsidR="00C10A1A" w:rsidRDefault="00C10A1A" w:rsidP="00C10A1A">
      <w:pPr>
        <w:pStyle w:val="CommentText"/>
      </w:pPr>
      <w:r>
        <w:rPr>
          <w:rStyle w:val="CommentReference"/>
        </w:rPr>
        <w:annotationRef/>
      </w:r>
      <w:r>
        <w:t>Once you develop a system there should be a business process. Refer the given content and change it as you wish</w:t>
      </w:r>
    </w:p>
  </w:comment>
  <w:comment w:id="611" w:author="Ishani Fonseka" w:date="2021-06-14T10:17:00Z" w:initials="IF">
    <w:p w14:paraId="2167549A" w14:textId="77777777" w:rsidR="00C10A1A" w:rsidRDefault="00C10A1A" w:rsidP="00C10A1A">
      <w:pPr>
        <w:pStyle w:val="CommentText"/>
      </w:pPr>
      <w:r>
        <w:rPr>
          <w:rStyle w:val="CommentReference"/>
        </w:rPr>
        <w:annotationRef/>
      </w:r>
      <w:r>
        <w:t>Few words about uniqueness of your Product</w:t>
      </w:r>
    </w:p>
  </w:comment>
  <w:comment w:id="627" w:author="W.L.P.M. Wijetunga" w:date="2021-06-10T11:44:00Z" w:initials="">
    <w:p w14:paraId="00000548"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indicate the desired outcome of the project. The things that </w:t>
      </w:r>
      <w:proofErr w:type="gramStart"/>
      <w:r>
        <w:rPr>
          <w:color w:val="000000"/>
        </w:rPr>
        <w:t>have to</w:t>
      </w:r>
      <w:proofErr w:type="gramEnd"/>
      <w:r>
        <w:rPr>
          <w:color w:val="000000"/>
        </w:rPr>
        <w:t xml:space="preserve"> be accomplished at the end of the project.</w:t>
      </w:r>
    </w:p>
  </w:comment>
  <w:comment w:id="628" w:author="Ishani Fonseka" w:date="2021-06-14T10:08:00Z" w:initials="IF">
    <w:p w14:paraId="34ACC374" w14:textId="7184C22A" w:rsidR="00235C4B" w:rsidRDefault="00235C4B">
      <w:pPr>
        <w:pStyle w:val="CommentText"/>
      </w:pPr>
      <w:r>
        <w:rPr>
          <w:rStyle w:val="CommentReference"/>
        </w:rPr>
        <w:annotationRef/>
      </w:r>
      <w:r w:rsidR="00C10A1A">
        <w:t>Add few objectives</w:t>
      </w:r>
    </w:p>
  </w:comment>
  <w:comment w:id="661" w:author="Ishani Fonseka" w:date="2021-06-14T10:50:00Z" w:initials="IF">
    <w:p w14:paraId="5B3770F8" w14:textId="77777777" w:rsidR="00F973B3" w:rsidRDefault="00F973B3" w:rsidP="00F973B3">
      <w:pPr>
        <w:pStyle w:val="CommentText"/>
      </w:pPr>
      <w:r>
        <w:rPr>
          <w:rStyle w:val="CommentReference"/>
        </w:rPr>
        <w:annotationRef/>
      </w:r>
      <w:r>
        <w:t xml:space="preserve">This should be </w:t>
      </w:r>
      <w:proofErr w:type="gramStart"/>
      <w:r>
        <w:t>comes</w:t>
      </w:r>
      <w:proofErr w:type="gramEnd"/>
      <w:r>
        <w:t xml:space="preserve"> under Goals &amp; Objectives</w:t>
      </w:r>
    </w:p>
  </w:comment>
  <w:comment w:id="665" w:author="W.L.P.M. Wijetunga" w:date="2021-06-10T11:44:00Z" w:initials="">
    <w:p w14:paraId="00000546"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describe what will be done as a part of the project. It is better to briefly indicate what will not be covered </w:t>
      </w:r>
      <w:proofErr w:type="gramStart"/>
      <w:r>
        <w:rPr>
          <w:color w:val="000000"/>
        </w:rPr>
        <w:t>in order to</w:t>
      </w:r>
      <w:proofErr w:type="gramEnd"/>
      <w:r>
        <w:rPr>
          <w:color w:val="000000"/>
        </w:rPr>
        <w:t xml:space="preserve"> identify the clear boundaries of the scope.</w:t>
      </w:r>
    </w:p>
  </w:comment>
  <w:comment w:id="722" w:author="W.L.P.M. Wijetunga" w:date="2021-06-10T11:57:00Z" w:initials="">
    <w:p w14:paraId="0000054E"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The things that you are going to achieve at the end of the project are stated in this </w:t>
      </w:r>
      <w:proofErr w:type="spellStart"/>
      <w:r>
        <w:rPr>
          <w:color w:val="000000"/>
        </w:rPr>
        <w:t>section.you</w:t>
      </w:r>
      <w:proofErr w:type="spellEnd"/>
      <w:r>
        <w:rPr>
          <w:color w:val="000000"/>
        </w:rPr>
        <w:t xml:space="preserve"> </w:t>
      </w:r>
      <w:proofErr w:type="gramStart"/>
      <w:r>
        <w:rPr>
          <w:color w:val="000000"/>
        </w:rPr>
        <w:t>have to</w:t>
      </w:r>
      <w:proofErr w:type="gramEnd"/>
      <w:r>
        <w:rPr>
          <w:color w:val="000000"/>
        </w:rPr>
        <w:t xml:space="preserve"> provide a clear picture of the work that needs to be done.</w:t>
      </w:r>
    </w:p>
  </w:comment>
  <w:comment w:id="723" w:author="Ishani Fonseka" w:date="2021-06-14T10:50:00Z" w:initials="IF">
    <w:p w14:paraId="4AD1AFC9" w14:textId="777253F9" w:rsidR="008B0635" w:rsidRDefault="008B0635">
      <w:pPr>
        <w:pStyle w:val="CommentText"/>
      </w:pPr>
      <w:r>
        <w:rPr>
          <w:rStyle w:val="CommentReference"/>
        </w:rPr>
        <w:annotationRef/>
      </w:r>
      <w:r>
        <w:t xml:space="preserve">This should be </w:t>
      </w:r>
      <w:proofErr w:type="gramStart"/>
      <w:r>
        <w:t>comes</w:t>
      </w:r>
      <w:proofErr w:type="gramEnd"/>
      <w:r>
        <w:t xml:space="preserve"> under Goals &amp; Objectives</w:t>
      </w:r>
    </w:p>
  </w:comment>
  <w:comment w:id="762" w:author="W.L.P.M. Wijetunga" w:date="2021-06-10T12:01:00Z" w:initials="">
    <w:p w14:paraId="00000556"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this section identify and categorize different resources required to carry out the project.it is better to find out the feasibility of obtaining those resources to carry out the project within the given time </w:t>
      </w:r>
      <w:proofErr w:type="gramStart"/>
      <w:r>
        <w:rPr>
          <w:color w:val="000000"/>
        </w:rPr>
        <w:t>frame.(</w:t>
      </w:r>
      <w:proofErr w:type="spellStart"/>
      <w:proofErr w:type="gramEnd"/>
      <w:r>
        <w:rPr>
          <w:color w:val="000000"/>
        </w:rPr>
        <w:t>Technical,schedule,resource,ethical</w:t>
      </w:r>
      <w:proofErr w:type="spellEnd"/>
      <w:r>
        <w:rPr>
          <w:color w:val="000000"/>
        </w:rPr>
        <w:t xml:space="preserve"> and legal, </w:t>
      </w:r>
      <w:proofErr w:type="spellStart"/>
      <w:r>
        <w:rPr>
          <w:color w:val="000000"/>
        </w:rPr>
        <w:t>etc</w:t>
      </w:r>
      <w:proofErr w:type="spellEnd"/>
      <w:r>
        <w:rPr>
          <w:color w:val="000000"/>
        </w:rPr>
        <w:t>)</w:t>
      </w:r>
    </w:p>
  </w:comment>
  <w:comment w:id="905" w:author="W.L.P.M. Wijetunga" w:date="2021-06-13T11:49:00Z" w:initials="WW">
    <w:p w14:paraId="386F318B" w14:textId="275BAD6F" w:rsidR="00235C4B" w:rsidRDefault="00235C4B">
      <w:pPr>
        <w:pStyle w:val="CommentText"/>
      </w:pPr>
      <w:r>
        <w:rPr>
          <w:rStyle w:val="CommentReference"/>
        </w:rPr>
        <w:annotationRef/>
      </w:r>
      <w:r>
        <w:t>JIRA board screen shot will come here.</w:t>
      </w:r>
    </w:p>
  </w:comment>
  <w:comment w:id="909" w:author="W.L.P.M. Wijetunga" w:date="2021-06-10T12:03:00Z" w:initials="">
    <w:p w14:paraId="00000551"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The items that you would deliver to the client at the end of the project are stated under this section. </w:t>
      </w:r>
      <w:proofErr w:type="spellStart"/>
      <w:r>
        <w:rPr>
          <w:color w:val="000000"/>
        </w:rPr>
        <w:t>Eg</w:t>
      </w:r>
      <w:proofErr w:type="spellEnd"/>
      <w:r>
        <w:rPr>
          <w:color w:val="000000"/>
        </w:rPr>
        <w:t>: the working system, user documentations etc.</w:t>
      </w:r>
    </w:p>
  </w:comment>
  <w:comment w:id="919" w:author="W.L.P.M. Wijetunga" w:date="2021-06-10T12:04:00Z" w:initials="">
    <w:p w14:paraId="00000552"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With any project, there are limitations and risks that need to be </w:t>
      </w:r>
      <w:proofErr w:type="gramStart"/>
      <w:r>
        <w:rPr>
          <w:color w:val="000000"/>
        </w:rPr>
        <w:t>taken into account</w:t>
      </w:r>
      <w:proofErr w:type="gramEnd"/>
      <w:r>
        <w:rPr>
          <w:color w:val="000000"/>
        </w:rPr>
        <w:t xml:space="preserve"> and addressed to ensure the project’s ultimate success. In this section you have to clearly indicate all the constraints related to the project you have selected.</w:t>
      </w:r>
      <w:r>
        <w:rPr>
          <w:color w:val="000000"/>
        </w:rPr>
        <w:br/>
      </w:r>
      <w:proofErr w:type="spellStart"/>
      <w:r>
        <w:rPr>
          <w:color w:val="000000"/>
        </w:rPr>
        <w:t>Eg</w:t>
      </w:r>
      <w:proofErr w:type="spellEnd"/>
      <w:r>
        <w:rPr>
          <w:color w:val="000000"/>
        </w:rPr>
        <w:t xml:space="preserve">: In a staff management system, </w:t>
      </w:r>
      <w:proofErr w:type="gramStart"/>
      <w:r>
        <w:rPr>
          <w:color w:val="000000"/>
        </w:rPr>
        <w:t>It</w:t>
      </w:r>
      <w:proofErr w:type="gramEnd"/>
      <w:r>
        <w:rPr>
          <w:color w:val="000000"/>
        </w:rPr>
        <w:t xml:space="preserve"> is not allowed to request contiguous leaves. </w:t>
      </w:r>
    </w:p>
    <w:p w14:paraId="00000553"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a Bank application, there should be a maximum withdrawal amount </w:t>
      </w:r>
      <w:proofErr w:type="spellStart"/>
      <w:r>
        <w:rPr>
          <w:color w:val="000000"/>
        </w:rPr>
        <w:t>etc</w:t>
      </w:r>
      <w:proofErr w:type="spellEnd"/>
      <w:r>
        <w:rPr>
          <w:color w:val="000000"/>
        </w:rPr>
        <w:br/>
        <w:t>You should be clear on the assumptions of your project. (Technology, Finance, Resources)</w:t>
      </w:r>
      <w:r>
        <w:rPr>
          <w:color w:val="000000"/>
        </w:rPr>
        <w:br/>
      </w:r>
      <w:proofErr w:type="spellStart"/>
      <w:r>
        <w:rPr>
          <w:color w:val="000000"/>
        </w:rPr>
        <w:t>Eg</w:t>
      </w:r>
      <w:proofErr w:type="spellEnd"/>
      <w:r>
        <w:rPr>
          <w:color w:val="000000"/>
        </w:rPr>
        <w:t xml:space="preserve">: In the case of a report generation, </w:t>
      </w:r>
      <w:proofErr w:type="gramStart"/>
      <w:r>
        <w:rPr>
          <w:color w:val="000000"/>
        </w:rPr>
        <w:t>It</w:t>
      </w:r>
      <w:proofErr w:type="gramEnd"/>
      <w:r>
        <w:rPr>
          <w:color w:val="000000"/>
        </w:rPr>
        <w:t xml:space="preserve"> is assumed that all the members are available in the DB. </w:t>
      </w:r>
    </w:p>
    <w:p w14:paraId="00000554"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clearly identify and indicate the conditions and tasks that must be completed to ensure the successful completion of the project that you have selected.</w:t>
      </w:r>
    </w:p>
  </w:comment>
  <w:comment w:id="949" w:author="W.L.P.M. Wijetunga" w:date="2021-06-10T12:06:00Z" w:initials="">
    <w:p w14:paraId="00000549"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The product features or functions that developers must implement to enable users to accomplish their tasks. You have to include the following diagrams into your </w:t>
      </w:r>
      <w:proofErr w:type="gramStart"/>
      <w:r>
        <w:rPr>
          <w:color w:val="000000"/>
        </w:rPr>
        <w:t>report..</w:t>
      </w:r>
      <w:proofErr w:type="gramEnd"/>
      <w:r>
        <w:rPr>
          <w:color w:val="000000"/>
        </w:rPr>
        <w:t xml:space="preserve"> </w:t>
      </w:r>
    </w:p>
    <w:p w14:paraId="0000054A"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Component Diagram </w:t>
      </w:r>
    </w:p>
    <w:p w14:paraId="0000054B"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Use Case Diagram </w:t>
      </w:r>
    </w:p>
    <w:p w14:paraId="0000054C"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Activity Diagram </w:t>
      </w:r>
    </w:p>
    <w:p w14:paraId="0000054D" w14:textId="77777777" w:rsidR="00235C4B" w:rsidRDefault="00235C4B">
      <w:pPr>
        <w:widowControl w:val="0"/>
        <w:pBdr>
          <w:top w:val="nil"/>
          <w:left w:val="nil"/>
          <w:bottom w:val="nil"/>
          <w:right w:val="nil"/>
          <w:between w:val="nil"/>
        </w:pBdr>
        <w:spacing w:line="240" w:lineRule="auto"/>
        <w:rPr>
          <w:color w:val="000000"/>
        </w:rPr>
      </w:pPr>
      <w:r>
        <w:rPr>
          <w:color w:val="000000"/>
        </w:rPr>
        <w:t>In use case identification, you should be able to point out the system actors, use case diagrams and use case descriptions. Each use case should have its corresponding activity diagram.</w:t>
      </w:r>
    </w:p>
  </w:comment>
  <w:comment w:id="1644" w:author="W.L.P.M. Wijetunga" w:date="2021-06-12T15:44:00Z" w:initials="">
    <w:p w14:paraId="00000555" w14:textId="77777777" w:rsidR="00235C4B" w:rsidRDefault="00235C4B">
      <w:pPr>
        <w:widowControl w:val="0"/>
        <w:pBdr>
          <w:top w:val="nil"/>
          <w:left w:val="nil"/>
          <w:bottom w:val="nil"/>
          <w:right w:val="nil"/>
          <w:between w:val="nil"/>
        </w:pBdr>
        <w:spacing w:line="240" w:lineRule="auto"/>
        <w:rPr>
          <w:color w:val="000000"/>
        </w:rPr>
      </w:pPr>
      <w:r>
        <w:rPr>
          <w:color w:val="000000"/>
        </w:rPr>
        <w:t>Update this!</w:t>
      </w:r>
    </w:p>
  </w:comment>
  <w:comment w:id="1655" w:author="W.L.P.M. Wijetunga" w:date="2021-06-10T12:08:00Z" w:initials="">
    <w:p w14:paraId="00000547" w14:textId="77777777" w:rsidR="00235C4B" w:rsidRDefault="00235C4B">
      <w:pPr>
        <w:widowControl w:val="0"/>
        <w:pBdr>
          <w:top w:val="nil"/>
          <w:left w:val="nil"/>
          <w:bottom w:val="nil"/>
          <w:right w:val="nil"/>
          <w:between w:val="nil"/>
        </w:pBdr>
        <w:spacing w:line="240" w:lineRule="auto"/>
        <w:rPr>
          <w:color w:val="000000"/>
        </w:rPr>
      </w:pPr>
      <w:r>
        <w:rPr>
          <w:color w:val="000000"/>
        </w:rPr>
        <w:t>Quality attributes of the software under development and how you are planning to achieve them in your system.</w:t>
      </w:r>
    </w:p>
  </w:comment>
  <w:comment w:id="1683" w:author="W.L.P.M. Wijetunga" w:date="2021-06-10T12:10:00Z" w:initials="">
    <w:p w14:paraId="00000550"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mention all the technologies that you are going to be used throughout the development and evaluation stages of the project.</w:t>
      </w:r>
    </w:p>
  </w:comment>
  <w:comment w:id="1702" w:author="W.L.P.M. Wijetunga" w:date="2021-06-10T12:12:00Z" w:initials="">
    <w:p w14:paraId="00000544" w14:textId="77777777" w:rsidR="00235C4B" w:rsidRDefault="00235C4B">
      <w:pPr>
        <w:widowControl w:val="0"/>
        <w:pBdr>
          <w:top w:val="nil"/>
          <w:left w:val="nil"/>
          <w:bottom w:val="nil"/>
          <w:right w:val="nil"/>
          <w:between w:val="nil"/>
        </w:pBdr>
        <w:spacing w:line="240" w:lineRule="auto"/>
        <w:rPr>
          <w:color w:val="000000"/>
        </w:rPr>
      </w:pPr>
      <w:r>
        <w:rPr>
          <w:color w:val="000000"/>
        </w:rPr>
        <w:t xml:space="preserve">The project proposal is a contract between students who will undertake the project and Supervisors who will supervise and coordinate this course </w:t>
      </w:r>
      <w:proofErr w:type="spellStart"/>
      <w:proofErr w:type="gramStart"/>
      <w:r>
        <w:rPr>
          <w:color w:val="000000"/>
        </w:rPr>
        <w:t>module.Hence</w:t>
      </w:r>
      <w:proofErr w:type="spellEnd"/>
      <w:proofErr w:type="gramEnd"/>
      <w:r>
        <w:rPr>
          <w:color w:val="000000"/>
        </w:rPr>
        <w:t>, all members of the project team should declare their willingness and readiness to carry out the project in their best within the rules, regulations and code of ethics for this course.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54F" w15:done="0"/>
  <w15:commentEx w15:paraId="70635BB4" w15:done="0"/>
  <w15:commentEx w15:paraId="30C59889" w15:done="0"/>
  <w15:commentEx w15:paraId="61ADA51B" w15:done="0"/>
  <w15:commentEx w15:paraId="04BEA908" w15:done="0"/>
  <w15:commentEx w15:paraId="2167549A" w15:done="0"/>
  <w15:commentEx w15:paraId="00000548" w15:done="0"/>
  <w15:commentEx w15:paraId="34ACC374" w15:done="0"/>
  <w15:commentEx w15:paraId="5B3770F8" w15:done="0"/>
  <w15:commentEx w15:paraId="00000546" w15:done="0"/>
  <w15:commentEx w15:paraId="0000054E" w15:done="0"/>
  <w15:commentEx w15:paraId="4AD1AFC9" w15:done="0"/>
  <w15:commentEx w15:paraId="00000556" w15:done="0"/>
  <w15:commentEx w15:paraId="386F318B" w15:done="0"/>
  <w15:commentEx w15:paraId="00000551" w15:done="0"/>
  <w15:commentEx w15:paraId="00000554" w15:done="0"/>
  <w15:commentEx w15:paraId="0000054D" w15:done="0"/>
  <w15:commentEx w15:paraId="00000555" w15:done="0"/>
  <w15:commentEx w15:paraId="00000547" w15:done="0"/>
  <w15:commentEx w15:paraId="00000550" w15:done="0"/>
  <w15:commentEx w15:paraId="0000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06F38" w16cex:dateUtc="2021-06-13T0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54F" w16cid:durableId="24706C94"/>
  <w16cid:commentId w16cid:paraId="70635BB4" w16cid:durableId="24734992"/>
  <w16cid:commentId w16cid:paraId="30C59889" w16cid:durableId="24734993"/>
  <w16cid:commentId w16cid:paraId="61ADA51B" w16cid:durableId="24734994"/>
  <w16cid:commentId w16cid:paraId="04BEA908" w16cid:durableId="24734995"/>
  <w16cid:commentId w16cid:paraId="2167549A" w16cid:durableId="24734996"/>
  <w16cid:commentId w16cid:paraId="00000548" w16cid:durableId="24706C93"/>
  <w16cid:commentId w16cid:paraId="34ACC374" w16cid:durableId="24734997"/>
  <w16cid:commentId w16cid:paraId="5B3770F8" w16cid:durableId="24734D2E"/>
  <w16cid:commentId w16cid:paraId="00000546" w16cid:durableId="24706C92"/>
  <w16cid:commentId w16cid:paraId="0000054E" w16cid:durableId="24706C91"/>
  <w16cid:commentId w16cid:paraId="4AD1AFC9" w16cid:durableId="24734998"/>
  <w16cid:commentId w16cid:paraId="00000556" w16cid:durableId="24706C90"/>
  <w16cid:commentId w16cid:paraId="386F318B" w16cid:durableId="24706F38"/>
  <w16cid:commentId w16cid:paraId="00000551" w16cid:durableId="24706C8F"/>
  <w16cid:commentId w16cid:paraId="00000554" w16cid:durableId="24706C8E"/>
  <w16cid:commentId w16cid:paraId="0000054D" w16cid:durableId="24706C8D"/>
  <w16cid:commentId w16cid:paraId="00000555" w16cid:durableId="24706C8C"/>
  <w16cid:commentId w16cid:paraId="00000547" w16cid:durableId="24706C8B"/>
  <w16cid:commentId w16cid:paraId="00000550" w16cid:durableId="24706C89"/>
  <w16cid:commentId w16cid:paraId="00000544" w16cid:durableId="24706C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8E57C" w14:textId="77777777" w:rsidR="00517F8E" w:rsidRDefault="00517F8E">
      <w:pPr>
        <w:spacing w:line="240" w:lineRule="auto"/>
      </w:pPr>
      <w:r>
        <w:separator/>
      </w:r>
    </w:p>
  </w:endnote>
  <w:endnote w:type="continuationSeparator" w:id="0">
    <w:p w14:paraId="3F1540F8" w14:textId="77777777" w:rsidR="00517F8E" w:rsidRDefault="00517F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Druk Medium">
    <w:altName w:val="﷽﷽﷽﷽﷽﷽﷽﷽ium"/>
    <w:panose1 w:val="00000000000000000000"/>
    <w:charset w:val="4D"/>
    <w:family w:val="auto"/>
    <w:pitch w:val="variable"/>
    <w:sig w:usb0="00000007" w:usb1="00000000" w:usb2="00000000" w:usb3="00000000" w:csb0="00000093"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43" w14:textId="77777777" w:rsidR="00235C4B" w:rsidRDefault="00235C4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32978" w14:textId="77777777" w:rsidR="00517F8E" w:rsidRDefault="00517F8E">
      <w:pPr>
        <w:spacing w:line="240" w:lineRule="auto"/>
      </w:pPr>
      <w:r>
        <w:separator/>
      </w:r>
    </w:p>
  </w:footnote>
  <w:footnote w:type="continuationSeparator" w:id="0">
    <w:p w14:paraId="0F562612" w14:textId="77777777" w:rsidR="00517F8E" w:rsidRDefault="00517F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2880785B" w:rsidR="007F0041" w:rsidRPr="007F0041" w:rsidRDefault="007F0041">
    <w:pPr>
      <w:pStyle w:val="Header"/>
      <w:rPr>
        <w:lang w:val="en-US"/>
        <w:rPrChange w:id="1714" w:author="W.L.P.M. Wijetunga" w:date="2021-06-15T16:16:00Z">
          <w:rPr/>
        </w:rPrChange>
      </w:rPr>
    </w:pPr>
    <w:ins w:id="1715" w:author="W.L.P.M. Wijetunga" w:date="2021-06-15T16:16:00Z">
      <w:r w:rsidRPr="007F0041">
        <w:rPr>
          <w:color w:val="FF4021"/>
          <w:lang w:val="en-US"/>
          <w:rPrChange w:id="1716" w:author="W.L.P.M. Wijetunga" w:date="2021-06-15T16:18:00Z">
            <w:rPr>
              <w:lang w:val="en-US"/>
            </w:rPr>
          </w:rPrChange>
        </w:rPr>
        <w:t xml:space="preserve">Sportizza: Project Proposal </w:t>
      </w:r>
    </w:ins>
    <w:ins w:id="1717" w:author="W.L.P.M. Wijetunga" w:date="2021-06-15T16:17:00Z">
      <w:r w:rsidRPr="007F0041">
        <w:rPr>
          <w:color w:val="FF4021"/>
          <w:lang w:val="en-US"/>
          <w:rPrChange w:id="1718" w:author="W.L.P.M. Wijetunga" w:date="2021-06-15T16:18:00Z">
            <w:rPr>
              <w:lang w:val="en-US"/>
            </w:rPr>
          </w:rPrChange>
        </w:rPr>
        <w:t xml:space="preserve">                                                                                  </w:t>
      </w:r>
      <w:r>
        <w:rPr>
          <w:lang w:val="en-US"/>
        </w:rPr>
        <w:t>CS Group 19</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pStyle w:val="TOC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773419B"/>
    <w:multiLevelType w:val="hybridMultilevel"/>
    <w:tmpl w:val="20908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F4D5C"/>
    <w:multiLevelType w:val="hybridMultilevel"/>
    <w:tmpl w:val="F86C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4B5B46"/>
    <w:multiLevelType w:val="hybridMultilevel"/>
    <w:tmpl w:val="41C22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87785"/>
    <w:multiLevelType w:val="hybridMultilevel"/>
    <w:tmpl w:val="2F26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30176"/>
    <w:multiLevelType w:val="hybridMultilevel"/>
    <w:tmpl w:val="55F8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A40CBA"/>
    <w:multiLevelType w:val="hybridMultilevel"/>
    <w:tmpl w:val="962A4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CEE38E0"/>
    <w:multiLevelType w:val="hybridMultilevel"/>
    <w:tmpl w:val="81AC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3F711CBB"/>
    <w:multiLevelType w:val="hybridMultilevel"/>
    <w:tmpl w:val="D7E89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42E473FD"/>
    <w:multiLevelType w:val="hybridMultilevel"/>
    <w:tmpl w:val="F89C2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43E727DB"/>
    <w:multiLevelType w:val="hybridMultilevel"/>
    <w:tmpl w:val="783CF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C43569"/>
    <w:multiLevelType w:val="hybridMultilevel"/>
    <w:tmpl w:val="F2C05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7A0B3D"/>
    <w:multiLevelType w:val="hybridMultilevel"/>
    <w:tmpl w:val="DE70F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C942EB"/>
    <w:multiLevelType w:val="hybridMultilevel"/>
    <w:tmpl w:val="F494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9F45DCE"/>
    <w:multiLevelType w:val="hybridMultilevel"/>
    <w:tmpl w:val="8C5C0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5DD460F"/>
    <w:multiLevelType w:val="hybridMultilevel"/>
    <w:tmpl w:val="53040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7B45C9E"/>
    <w:multiLevelType w:val="hybridMultilevel"/>
    <w:tmpl w:val="62E0C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95F5163"/>
    <w:multiLevelType w:val="hybridMultilevel"/>
    <w:tmpl w:val="6562F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1"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E700D2C"/>
    <w:multiLevelType w:val="hybridMultilevel"/>
    <w:tmpl w:val="27F69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DC6A48"/>
    <w:multiLevelType w:val="hybridMultilevel"/>
    <w:tmpl w:val="29588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E72A45"/>
    <w:multiLevelType w:val="hybridMultilevel"/>
    <w:tmpl w:val="C190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7C7A26"/>
    <w:multiLevelType w:val="hybridMultilevel"/>
    <w:tmpl w:val="9806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3CD4D80"/>
    <w:multiLevelType w:val="hybridMultilevel"/>
    <w:tmpl w:val="F070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9C4E51"/>
    <w:multiLevelType w:val="hybridMultilevel"/>
    <w:tmpl w:val="BA9E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739268A"/>
    <w:multiLevelType w:val="hybridMultilevel"/>
    <w:tmpl w:val="4668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8838C9"/>
    <w:multiLevelType w:val="hybridMultilevel"/>
    <w:tmpl w:val="7968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7"/>
  </w:num>
  <w:num w:numId="3">
    <w:abstractNumId w:val="45"/>
  </w:num>
  <w:num w:numId="4">
    <w:abstractNumId w:val="17"/>
  </w:num>
  <w:num w:numId="5">
    <w:abstractNumId w:val="51"/>
  </w:num>
  <w:num w:numId="6">
    <w:abstractNumId w:val="16"/>
  </w:num>
  <w:num w:numId="7">
    <w:abstractNumId w:val="15"/>
  </w:num>
  <w:num w:numId="8">
    <w:abstractNumId w:val="2"/>
  </w:num>
  <w:num w:numId="9">
    <w:abstractNumId w:val="43"/>
  </w:num>
  <w:num w:numId="10">
    <w:abstractNumId w:val="5"/>
  </w:num>
  <w:num w:numId="11">
    <w:abstractNumId w:val="56"/>
  </w:num>
  <w:num w:numId="12">
    <w:abstractNumId w:val="18"/>
  </w:num>
  <w:num w:numId="13">
    <w:abstractNumId w:val="4"/>
  </w:num>
  <w:num w:numId="14">
    <w:abstractNumId w:val="32"/>
  </w:num>
  <w:num w:numId="15">
    <w:abstractNumId w:val="12"/>
  </w:num>
  <w:num w:numId="16">
    <w:abstractNumId w:val="50"/>
  </w:num>
  <w:num w:numId="17">
    <w:abstractNumId w:val="42"/>
  </w:num>
  <w:num w:numId="18">
    <w:abstractNumId w:val="30"/>
  </w:num>
  <w:num w:numId="19">
    <w:abstractNumId w:val="41"/>
  </w:num>
  <w:num w:numId="20">
    <w:abstractNumId w:val="47"/>
  </w:num>
  <w:num w:numId="21">
    <w:abstractNumId w:val="37"/>
  </w:num>
  <w:num w:numId="22">
    <w:abstractNumId w:val="48"/>
  </w:num>
  <w:num w:numId="23">
    <w:abstractNumId w:val="19"/>
  </w:num>
  <w:num w:numId="24">
    <w:abstractNumId w:val="9"/>
  </w:num>
  <w:num w:numId="25">
    <w:abstractNumId w:val="7"/>
  </w:num>
  <w:num w:numId="26">
    <w:abstractNumId w:val="23"/>
  </w:num>
  <w:num w:numId="27">
    <w:abstractNumId w:val="1"/>
  </w:num>
  <w:num w:numId="28">
    <w:abstractNumId w:val="25"/>
  </w:num>
  <w:num w:numId="29">
    <w:abstractNumId w:val="27"/>
  </w:num>
  <w:num w:numId="30">
    <w:abstractNumId w:val="40"/>
  </w:num>
  <w:num w:numId="31">
    <w:abstractNumId w:val="21"/>
  </w:num>
  <w:num w:numId="32">
    <w:abstractNumId w:val="3"/>
  </w:num>
  <w:num w:numId="33">
    <w:abstractNumId w:val="24"/>
  </w:num>
  <w:num w:numId="34">
    <w:abstractNumId w:val="39"/>
  </w:num>
  <w:num w:numId="35">
    <w:abstractNumId w:val="28"/>
  </w:num>
  <w:num w:numId="36">
    <w:abstractNumId w:val="0"/>
  </w:num>
  <w:num w:numId="37">
    <w:abstractNumId w:val="10"/>
  </w:num>
  <w:num w:numId="38">
    <w:abstractNumId w:val="35"/>
  </w:num>
  <w:num w:numId="39">
    <w:abstractNumId w:val="58"/>
  </w:num>
  <w:num w:numId="40">
    <w:abstractNumId w:val="52"/>
  </w:num>
  <w:num w:numId="41">
    <w:abstractNumId w:val="61"/>
  </w:num>
  <w:num w:numId="42">
    <w:abstractNumId w:val="54"/>
  </w:num>
  <w:num w:numId="43">
    <w:abstractNumId w:val="38"/>
  </w:num>
  <w:num w:numId="44">
    <w:abstractNumId w:val="34"/>
  </w:num>
  <w:num w:numId="45">
    <w:abstractNumId w:val="55"/>
  </w:num>
  <w:num w:numId="46">
    <w:abstractNumId w:val="33"/>
  </w:num>
  <w:num w:numId="47">
    <w:abstractNumId w:val="36"/>
  </w:num>
  <w:num w:numId="48">
    <w:abstractNumId w:val="26"/>
  </w:num>
  <w:num w:numId="49">
    <w:abstractNumId w:val="22"/>
  </w:num>
  <w:num w:numId="50">
    <w:abstractNumId w:val="13"/>
  </w:num>
  <w:num w:numId="51">
    <w:abstractNumId w:val="49"/>
  </w:num>
  <w:num w:numId="52">
    <w:abstractNumId w:val="46"/>
  </w:num>
  <w:num w:numId="53">
    <w:abstractNumId w:val="59"/>
  </w:num>
  <w:num w:numId="54">
    <w:abstractNumId w:val="60"/>
  </w:num>
  <w:num w:numId="55">
    <w:abstractNumId w:val="20"/>
  </w:num>
  <w:num w:numId="56">
    <w:abstractNumId w:val="14"/>
  </w:num>
  <w:num w:numId="57">
    <w:abstractNumId w:val="53"/>
  </w:num>
  <w:num w:numId="58">
    <w:abstractNumId w:val="11"/>
  </w:num>
  <w:num w:numId="59">
    <w:abstractNumId w:val="31"/>
  </w:num>
  <w:num w:numId="60">
    <w:abstractNumId w:val="6"/>
  </w:num>
  <w:num w:numId="61">
    <w:abstractNumId w:val="29"/>
  </w:num>
  <w:num w:numId="62">
    <w:abstractNumId w:val="44"/>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L.P.M. Wijetunga">
    <w15:presenceInfo w15:providerId="AD" w15:userId="S::2019cs194@stu.ucsc.lk::d9a0eca9-cc0c-4563-8987-02ac9f2f9dfe"/>
  </w15:person>
  <w15:person w15:author="Ishani Fonseka">
    <w15:presenceInfo w15:providerId="None" w15:userId="Ishani Fonse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C0523"/>
    <w:rsid w:val="001564E9"/>
    <w:rsid w:val="00235C4B"/>
    <w:rsid w:val="00280E53"/>
    <w:rsid w:val="00344D1D"/>
    <w:rsid w:val="003A2128"/>
    <w:rsid w:val="00425FF4"/>
    <w:rsid w:val="004378AB"/>
    <w:rsid w:val="00472076"/>
    <w:rsid w:val="004C3CD1"/>
    <w:rsid w:val="00517F8E"/>
    <w:rsid w:val="006760C9"/>
    <w:rsid w:val="007F0041"/>
    <w:rsid w:val="008B0635"/>
    <w:rsid w:val="009D0729"/>
    <w:rsid w:val="00AB5AED"/>
    <w:rsid w:val="00C10A1A"/>
    <w:rsid w:val="00CE4A82"/>
    <w:rsid w:val="00D80CF8"/>
    <w:rsid w:val="00DD1937"/>
    <w:rsid w:val="00F20F8D"/>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1016F4"/>
    <w:pPr>
      <w:keepNext/>
      <w:keepLines/>
      <w:spacing w:before="320" w:after="80"/>
      <w:outlineLvl w:val="2"/>
    </w:pPr>
    <w:rPr>
      <w:rFonts w:ascii="Times New Roman" w:hAnsi="Times New Roman"/>
      <w:color w:val="000000" w:themeColor="text1"/>
      <w:sz w:val="28"/>
      <w:szCs w:val="28"/>
      <w:u w:val="single"/>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240" w:after="120"/>
    </w:pPr>
    <w:rPr>
      <w:rFonts w:asciiTheme="minorHAnsi" w:hAnsiTheme="minorHAnsi" w:cs="Iskoola Pota"/>
      <w:b/>
      <w:bCs/>
      <w:sz w:val="20"/>
      <w:szCs w:val="20"/>
    </w:rPr>
  </w:style>
  <w:style w:type="paragraph" w:styleId="TOC2">
    <w:name w:val="toc 2"/>
    <w:basedOn w:val="Normal"/>
    <w:next w:val="Normal"/>
    <w:autoRedefine/>
    <w:uiPriority w:val="39"/>
    <w:unhideWhenUsed/>
    <w:rsid w:val="006D1C6C"/>
    <w:pPr>
      <w:spacing w:before="120"/>
      <w:ind w:left="220"/>
    </w:pPr>
    <w:rPr>
      <w:rFonts w:asciiTheme="minorHAnsi" w:hAnsiTheme="minorHAnsi" w:cs="Iskoola Pota"/>
      <w:i/>
      <w:iCs/>
      <w:sz w:val="20"/>
      <w:szCs w:val="20"/>
    </w:rPr>
  </w:style>
  <w:style w:type="paragraph" w:styleId="TOC3">
    <w:name w:val="toc 3"/>
    <w:basedOn w:val="Normal"/>
    <w:next w:val="Normal"/>
    <w:autoRedefine/>
    <w:uiPriority w:val="39"/>
    <w:unhideWhenUsed/>
    <w:rsid w:val="00AD727C"/>
    <w:pPr>
      <w:numPr>
        <w:numId w:val="8"/>
      </w:numPr>
      <w:tabs>
        <w:tab w:val="right" w:pos="9055"/>
      </w:tabs>
    </w:pPr>
    <w:rPr>
      <w:rFonts w:asciiTheme="minorHAnsi" w:hAnsiTheme="minorHAnsi" w:cs="Iskoola Pota"/>
      <w:b/>
      <w:bCs/>
      <w:noProof/>
      <w:sz w:val="20"/>
      <w:szCs w:val="20"/>
    </w:rPr>
  </w:style>
  <w:style w:type="paragraph" w:styleId="TOC4">
    <w:name w:val="toc 4"/>
    <w:basedOn w:val="Normal"/>
    <w:next w:val="Normal"/>
    <w:autoRedefine/>
    <w:uiPriority w:val="39"/>
    <w:unhideWhenUsed/>
    <w:rsid w:val="006D1C6C"/>
    <w:pPr>
      <w:ind w:left="660"/>
    </w:pPr>
    <w:rPr>
      <w:rFonts w:asciiTheme="minorHAnsi" w:hAnsiTheme="minorHAnsi" w:cs="Iskoola Pota"/>
      <w:sz w:val="20"/>
      <w:szCs w:val="20"/>
    </w:rPr>
  </w:style>
  <w:style w:type="paragraph" w:styleId="TOC5">
    <w:name w:val="toc 5"/>
    <w:basedOn w:val="Normal"/>
    <w:next w:val="Normal"/>
    <w:autoRedefine/>
    <w:uiPriority w:val="39"/>
    <w:unhideWhenUsed/>
    <w:rsid w:val="006D1C6C"/>
    <w:pPr>
      <w:ind w:left="880"/>
    </w:pPr>
    <w:rPr>
      <w:rFonts w:asciiTheme="minorHAnsi" w:hAnsiTheme="minorHAnsi" w:cs="Iskoola Pota"/>
      <w:sz w:val="20"/>
      <w:szCs w:val="20"/>
    </w:rPr>
  </w:style>
  <w:style w:type="paragraph" w:styleId="TOC6">
    <w:name w:val="toc 6"/>
    <w:basedOn w:val="Normal"/>
    <w:next w:val="Normal"/>
    <w:autoRedefine/>
    <w:uiPriority w:val="39"/>
    <w:unhideWhenUsed/>
    <w:rsid w:val="006D1C6C"/>
    <w:pPr>
      <w:ind w:left="1100"/>
    </w:pPr>
    <w:rPr>
      <w:rFonts w:asciiTheme="minorHAnsi" w:hAnsiTheme="minorHAnsi" w:cs="Iskoola Pota"/>
      <w:sz w:val="20"/>
      <w:szCs w:val="20"/>
    </w:rPr>
  </w:style>
  <w:style w:type="paragraph" w:styleId="TOC7">
    <w:name w:val="toc 7"/>
    <w:basedOn w:val="Normal"/>
    <w:next w:val="Normal"/>
    <w:autoRedefine/>
    <w:uiPriority w:val="39"/>
    <w:unhideWhenUsed/>
    <w:rsid w:val="006D1C6C"/>
    <w:pPr>
      <w:ind w:left="1320"/>
    </w:pPr>
    <w:rPr>
      <w:rFonts w:asciiTheme="minorHAnsi" w:hAnsiTheme="minorHAnsi" w:cs="Iskoola Pota"/>
      <w:sz w:val="20"/>
      <w:szCs w:val="20"/>
    </w:rPr>
  </w:style>
  <w:style w:type="paragraph" w:styleId="TOC8">
    <w:name w:val="toc 8"/>
    <w:basedOn w:val="Normal"/>
    <w:next w:val="Normal"/>
    <w:autoRedefine/>
    <w:uiPriority w:val="39"/>
    <w:unhideWhenUsed/>
    <w:rsid w:val="006D1C6C"/>
    <w:pPr>
      <w:ind w:left="1540"/>
    </w:pPr>
    <w:rPr>
      <w:rFonts w:asciiTheme="minorHAnsi" w:hAnsiTheme="minorHAnsi" w:cs="Iskoola Pota"/>
      <w:sz w:val="20"/>
      <w:szCs w:val="20"/>
    </w:rPr>
  </w:style>
  <w:style w:type="paragraph" w:styleId="TOC9">
    <w:name w:val="toc 9"/>
    <w:basedOn w:val="Normal"/>
    <w:next w:val="Normal"/>
    <w:autoRedefine/>
    <w:uiPriority w:val="39"/>
    <w:unhideWhenUsed/>
    <w:rsid w:val="006D1C6C"/>
    <w:pPr>
      <w:ind w:left="1760"/>
    </w:pPr>
    <w:rPr>
      <w:rFonts w:asciiTheme="minorHAnsi" w:hAnsiTheme="minorHAnsi" w:cs="Iskoola Pota"/>
      <w:sz w:val="20"/>
      <w:szCs w:val="20"/>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microsoft.com/office/2018/08/relationships/commentsExtensible" Target="commentsExtensible.xml"/><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jp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362FE1-F745-488D-B818-5ED358280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71</Pages>
  <Words>7715</Words>
  <Characters>43981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Wijetunga</dc:creator>
  <cp:lastModifiedBy>W.L.P.M. Wijetunga</cp:lastModifiedBy>
  <cp:revision>7</cp:revision>
  <dcterms:created xsi:type="dcterms:W3CDTF">2021-06-15T10:41:00Z</dcterms:created>
  <dcterms:modified xsi:type="dcterms:W3CDTF">2021-06-16T04:06:00Z</dcterms:modified>
</cp:coreProperties>
</file>